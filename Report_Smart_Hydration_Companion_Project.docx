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CABC4" w14:textId="45ABC03B" w:rsidR="00B02863" w:rsidRPr="004E6A14" w:rsidDel="00C27DBE" w:rsidRDefault="00434F03" w:rsidP="003D4DFB">
      <w:pPr>
        <w:autoSpaceDE w:val="0"/>
        <w:autoSpaceDN w:val="0"/>
        <w:adjustRightInd w:val="0"/>
        <w:jc w:val="center"/>
        <w:rPr>
          <w:del w:id="0" w:author="Emanuel Covasa - STUDENT" w:date="2024-05-02T15:43:00Z"/>
          <w:rFonts w:ascii="Modern Love Caps" w:hAnsi="Modern Love Caps" w:cs="Microsoft Sans Serif"/>
          <w:color w:val="000000" w:themeColor="text1"/>
          <w:kern w:val="0"/>
          <w:sz w:val="96"/>
          <w:szCs w:val="96"/>
          <w:u w:val="single"/>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1" w:author="Emanuel Covasa - STUDENT" w:date="2024-05-02T17:10:00Z">
            <w:rPr>
              <w:del w:id="2" w:author="Emanuel Covasa - STUDENT" w:date="2024-05-02T15:43:00Z"/>
              <w:rFonts w:ascii="Microsoft Sans Serif" w:hAnsi="Microsoft Sans Serif" w:cs="Microsoft Sans Serif"/>
              <w:b/>
              <w:kern w:val="0"/>
              <w:sz w:val="36"/>
              <w:szCs w:val="36"/>
              <w:u w:val="single"/>
              <w:lang w:val="en-GB"/>
            </w:rPr>
          </w:rPrChange>
        </w:rPr>
        <w:pPrChange w:id="3" w:author="Emanuel Covasa - STUDENT" w:date="2024-05-02T17:11:00Z">
          <w:pPr>
            <w:autoSpaceDE w:val="0"/>
            <w:autoSpaceDN w:val="0"/>
            <w:adjustRightInd w:val="0"/>
            <w:jc w:val="center"/>
          </w:pPr>
        </w:pPrChange>
      </w:pPr>
      <w:ins w:id="4" w:author="Emanuel Covasa - STUDENT" w:date="2024-05-02T16:53:00Z">
        <w:r>
          <w:rPr>
            <w:noProof/>
          </w:rPr>
          <w:drawing>
            <wp:anchor distT="0" distB="0" distL="114300" distR="114300" simplePos="0" relativeHeight="251659278" behindDoc="0" locked="0" layoutInCell="1" allowOverlap="1" wp14:anchorId="5CFB4059" wp14:editId="7CAA1D62">
              <wp:simplePos x="0" y="0"/>
              <wp:positionH relativeFrom="column">
                <wp:posOffset>-170180</wp:posOffset>
              </wp:positionH>
              <wp:positionV relativeFrom="paragraph">
                <wp:posOffset>2626821</wp:posOffset>
              </wp:positionV>
              <wp:extent cx="5943600" cy="2676121"/>
              <wp:effectExtent l="114300" t="114300" r="12700" b="254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76121"/>
                      </a:xfrm>
                      <a:prstGeom prst="rect">
                        <a:avLst/>
                      </a:prstGeom>
                      <a:effectLst>
                        <a:outerShdw blurRad="50800" dist="76200" dir="13500000" algn="br" rotWithShape="0">
                          <a:prstClr val="black">
                            <a:alpha val="40000"/>
                          </a:prstClr>
                        </a:outerShdw>
                        <a:reflection blurRad="6350" stA="50000" endA="300" endPos="90000" dir="5400000" sy="-100000" algn="bl" rotWithShape="0"/>
                      </a:effectLst>
                    </pic:spPr>
                  </pic:pic>
                </a:graphicData>
              </a:graphic>
              <wp14:sizeRelV relativeFrom="margin">
                <wp14:pctHeight>0</wp14:pctHeight>
              </wp14:sizeRelV>
            </wp:anchor>
          </w:drawing>
        </w:r>
      </w:ins>
      <w:r w:rsidR="00892E42" w:rsidRPr="004E6A14">
        <w:rPr>
          <w:rFonts w:ascii="Modern Love Caps" w:hAnsi="Modern Love Caps" w:cs="Microsoft Sans Serif"/>
          <w:color w:val="000000" w:themeColor="text1"/>
          <w:kern w:val="0"/>
          <w:sz w:val="96"/>
          <w:szCs w:val="96"/>
          <w:u w:val="single"/>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5" w:author="Emanuel Covasa - STUDENT" w:date="2024-05-02T17:10:00Z">
            <w:rPr>
              <w:rFonts w:ascii="Microsoft Sans Serif" w:hAnsi="Microsoft Sans Serif" w:cs="Microsoft Sans Serif"/>
              <w:b/>
              <w:kern w:val="0"/>
              <w:sz w:val="36"/>
              <w:szCs w:val="36"/>
              <w:u w:val="single"/>
              <w:lang w:val="en-GB"/>
            </w:rPr>
          </w:rPrChange>
        </w:rPr>
        <w:t xml:space="preserve">Smart Hydration </w:t>
      </w:r>
      <w:r w:rsidR="00892E42" w:rsidRPr="004E6A14">
        <w:rPr>
          <w:rFonts w:ascii="Modern Love Caps" w:hAnsi="Modern Love Caps" w:cs="Microsoft Sans Serif"/>
          <w:color w:val="000000" w:themeColor="text1"/>
          <w:kern w:val="0"/>
          <w:sz w:val="96"/>
          <w:szCs w:val="96"/>
          <w:u w:val="single"/>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6" w:author="Emanuel Covasa - STUDENT" w:date="2024-05-02T17:10:00Z">
            <w:rPr>
              <w:rFonts w:ascii="Microsoft Sans Serif" w:hAnsi="Microsoft Sans Serif" w:cs="Microsoft Sans Serif"/>
              <w:b/>
              <w:kern w:val="0"/>
              <w:sz w:val="36"/>
              <w:szCs w:val="36"/>
              <w:u w:val="single"/>
              <w:lang w:val="en-GB"/>
            </w:rPr>
          </w:rPrChange>
        </w:rPr>
        <w:lastRenderedPageBreak/>
        <w:t>Companion Project</w:t>
      </w:r>
    </w:p>
    <w:p w14:paraId="263ED301" w14:textId="7A64A141" w:rsidR="003D0133" w:rsidRPr="004E6A14" w:rsidDel="00E219CF" w:rsidRDefault="00DD3034" w:rsidP="003D4DFB">
      <w:pPr>
        <w:autoSpaceDE w:val="0"/>
        <w:autoSpaceDN w:val="0"/>
        <w:adjustRightInd w:val="0"/>
        <w:jc w:val="center"/>
        <w:rPr>
          <w:del w:id="7" w:author="Emanuel Covasa - STUDENT" w:date="2024-05-02T15:43:00Z"/>
          <w:rFonts w:ascii="Modern Love Caps" w:hAnsi="Modern Love Caps" w:cs="Microsoft Sans Serif"/>
          <w:color w:val="000000" w:themeColor="text1"/>
          <w:kern w:val="0"/>
          <w:sz w:val="96"/>
          <w:szCs w:val="96"/>
          <w:u w:val="single"/>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8" w:author="Emanuel Covasa - STUDENT" w:date="2024-05-02T17:10:00Z">
            <w:rPr>
              <w:del w:id="9" w:author="Emanuel Covasa - STUDENT" w:date="2024-05-02T15:43:00Z"/>
              <w:rFonts w:ascii="Microsoft Sans Serif" w:hAnsi="Microsoft Sans Serif" w:cs="Microsoft Sans Serif"/>
              <w:b/>
              <w:bCs/>
              <w:kern w:val="0"/>
              <w:sz w:val="36"/>
              <w:szCs w:val="36"/>
              <w:u w:val="single"/>
              <w:lang w:val="en-GB"/>
            </w:rPr>
          </w:rPrChange>
        </w:rPr>
        <w:pPrChange w:id="10" w:author="Emanuel Covasa - STUDENT" w:date="2024-05-02T17:11:00Z">
          <w:pPr>
            <w:autoSpaceDE w:val="0"/>
            <w:autoSpaceDN w:val="0"/>
            <w:adjustRightInd w:val="0"/>
            <w:jc w:val="center"/>
          </w:pPr>
        </w:pPrChange>
      </w:pPr>
      <w:bookmarkStart w:id="11" w:name="_top"/>
      <w:bookmarkEnd w:id="11"/>
      <w:del w:id="12" w:author="Emanuel Covasa - STUDENT" w:date="2024-05-02T15:39:00Z">
        <w:r w:rsidRPr="004E6A14" w:rsidDel="00EE3AF0">
          <w:rPr>
            <w:rFonts w:ascii="Modern Love Caps" w:hAnsi="Modern Love Caps" w:cs="Microsoft Sans Serif"/>
            <w:noProo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13" w:author="Emanuel Covasa - STUDENT" w:date="2024-05-02T17:10:00Z">
              <w:rPr>
                <w:rFonts w:ascii="Microsoft Sans Serif" w:hAnsi="Microsoft Sans Serif" w:cs="Microsoft Sans Serif"/>
                <w:b/>
                <w:bCs/>
                <w:noProof/>
                <w:kern w:val="0"/>
                <w:sz w:val="32"/>
                <w:szCs w:val="32"/>
                <w:lang w:val="en-GB"/>
              </w:rPr>
            </w:rPrChange>
          </w:rPr>
          <w:drawing>
            <wp:anchor distT="0" distB="0" distL="114300" distR="114300" simplePos="0" relativeHeight="251658253" behindDoc="0" locked="0" layoutInCell="1" allowOverlap="1" wp14:anchorId="3044FA13" wp14:editId="43974167">
              <wp:simplePos x="0" y="0"/>
              <wp:positionH relativeFrom="column">
                <wp:posOffset>0</wp:posOffset>
              </wp:positionH>
              <wp:positionV relativeFrom="paragraph">
                <wp:posOffset>941070</wp:posOffset>
              </wp:positionV>
              <wp:extent cx="6189980" cy="3787140"/>
              <wp:effectExtent l="0" t="0" r="0" b="0"/>
              <wp:wrapSquare wrapText="bothSides"/>
              <wp:docPr id="104066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622"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6189980" cy="3787140"/>
                      </a:xfrm>
                      <a:prstGeom prst="rect">
                        <a:avLst/>
                      </a:prstGeom>
                    </pic:spPr>
                  </pic:pic>
                </a:graphicData>
              </a:graphic>
              <wp14:sizeRelH relativeFrom="page">
                <wp14:pctWidth>0</wp14:pctWidth>
              </wp14:sizeRelH>
              <wp14:sizeRelV relativeFrom="page">
                <wp14:pctHeight>0</wp14:pctHeight>
              </wp14:sizeRelV>
            </wp:anchor>
          </w:drawing>
        </w:r>
      </w:del>
    </w:p>
    <w:p w14:paraId="30504570" w14:textId="1AEFBE4F" w:rsidR="003D0133" w:rsidRPr="004E6A14" w:rsidDel="009C0B74" w:rsidRDefault="003D0133" w:rsidP="003D4DFB">
      <w:pPr>
        <w:autoSpaceDE w:val="0"/>
        <w:autoSpaceDN w:val="0"/>
        <w:adjustRightInd w:val="0"/>
        <w:jc w:val="center"/>
        <w:rPr>
          <w:del w:id="14" w:author="Emanuel Covasa - STUDENT" w:date="2024-05-02T15:42:00Z"/>
          <w:rFonts w:ascii="Modern Love Caps" w:hAnsi="Modern Love Caps" w:cs="Microsoft Sans Serif"/>
          <w:color w:val="000000" w:themeColor="text1"/>
          <w:kern w:val="0"/>
          <w:sz w:val="96"/>
          <w:szCs w:val="96"/>
          <w:u w:val="single"/>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15" w:author="Emanuel Covasa - STUDENT" w:date="2024-05-02T17:10:00Z">
            <w:rPr>
              <w:del w:id="16" w:author="Emanuel Covasa - STUDENT" w:date="2024-05-02T15:42:00Z"/>
              <w:rFonts w:ascii="Microsoft Sans Serif" w:hAnsi="Microsoft Sans Serif" w:cs="Microsoft Sans Serif"/>
              <w:b/>
              <w:bCs/>
              <w:kern w:val="0"/>
              <w:sz w:val="36"/>
              <w:szCs w:val="36"/>
              <w:u w:val="single"/>
              <w:lang w:val="en-GB"/>
            </w:rPr>
          </w:rPrChange>
        </w:rPr>
        <w:pPrChange w:id="17" w:author="Emanuel Covasa - STUDENT" w:date="2024-05-02T17:11:00Z">
          <w:pPr>
            <w:autoSpaceDE w:val="0"/>
            <w:autoSpaceDN w:val="0"/>
            <w:adjustRightInd w:val="0"/>
            <w:jc w:val="center"/>
          </w:pPr>
        </w:pPrChange>
      </w:pPr>
    </w:p>
    <w:p w14:paraId="27671FD8" w14:textId="41FEB3B6" w:rsidR="00823DDD" w:rsidRPr="004E6A14" w:rsidDel="001C11FD" w:rsidRDefault="00823DDD" w:rsidP="003D4DFB">
      <w:pPr>
        <w:autoSpaceDE w:val="0"/>
        <w:autoSpaceDN w:val="0"/>
        <w:adjustRightInd w:val="0"/>
        <w:jc w:val="center"/>
        <w:rPr>
          <w:del w:id="18" w:author="Emanuel Covasa - STUDENT" w:date="2024-05-02T15:43:00Z"/>
          <w:rFonts w:ascii="Modern Love Caps" w:hAnsi="Modern Love Caps" w:cs="Microsoft Sans Seri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19" w:author="Emanuel Covasa - STUDENT" w:date="2024-05-02T17:10:00Z">
            <w:rPr>
              <w:del w:id="20" w:author="Emanuel Covasa - STUDENT" w:date="2024-05-02T15:43:00Z"/>
              <w:rFonts w:ascii="Microsoft Sans Serif" w:hAnsi="Microsoft Sans Serif" w:cs="Microsoft Sans Serif"/>
              <w:b/>
              <w:bCs/>
              <w:kern w:val="0"/>
              <w:sz w:val="32"/>
              <w:szCs w:val="32"/>
              <w:lang w:val="en-GB"/>
            </w:rPr>
          </w:rPrChange>
        </w:rPr>
        <w:pPrChange w:id="21" w:author="Emanuel Covasa - STUDENT" w:date="2024-05-02T17:11:00Z">
          <w:pPr>
            <w:autoSpaceDE w:val="0"/>
            <w:autoSpaceDN w:val="0"/>
            <w:adjustRightInd w:val="0"/>
            <w:jc w:val="center"/>
          </w:pPr>
        </w:pPrChange>
      </w:pPr>
    </w:p>
    <w:p w14:paraId="311EE830" w14:textId="43DDE01B" w:rsidR="003129F6" w:rsidRPr="004E6A14" w:rsidDel="001C11FD" w:rsidRDefault="003129F6" w:rsidP="003D4DFB">
      <w:pPr>
        <w:autoSpaceDE w:val="0"/>
        <w:autoSpaceDN w:val="0"/>
        <w:adjustRightInd w:val="0"/>
        <w:jc w:val="center"/>
        <w:rPr>
          <w:del w:id="22" w:author="Emanuel Covasa - STUDENT" w:date="2024-05-02T15:43:00Z"/>
          <w:rFonts w:ascii="Modern Love Caps" w:hAnsi="Modern Love Caps" w:cs="Microsoft Sans Seri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23" w:author="Emanuel Covasa - STUDENT" w:date="2024-05-02T17:10:00Z">
            <w:rPr>
              <w:del w:id="24" w:author="Emanuel Covasa - STUDENT" w:date="2024-05-02T15:43:00Z"/>
              <w:rFonts w:ascii="Microsoft Sans Serif" w:hAnsi="Microsoft Sans Serif" w:cs="Microsoft Sans Serif"/>
              <w:b/>
              <w:bCs/>
              <w:kern w:val="0"/>
              <w:sz w:val="32"/>
              <w:szCs w:val="32"/>
              <w:lang w:val="en-GB"/>
            </w:rPr>
          </w:rPrChange>
        </w:rPr>
        <w:pPrChange w:id="25" w:author="Emanuel Covasa - STUDENT" w:date="2024-05-02T17:11:00Z">
          <w:pPr>
            <w:autoSpaceDE w:val="0"/>
            <w:autoSpaceDN w:val="0"/>
            <w:adjustRightInd w:val="0"/>
            <w:jc w:val="center"/>
          </w:pPr>
        </w:pPrChange>
      </w:pPr>
    </w:p>
    <w:p w14:paraId="06C5C0C8" w14:textId="4CBCFBA7" w:rsidR="003D0133" w:rsidRPr="004E6A14" w:rsidDel="00152EA2" w:rsidRDefault="003D0133" w:rsidP="003D4DFB">
      <w:pPr>
        <w:autoSpaceDE w:val="0"/>
        <w:autoSpaceDN w:val="0"/>
        <w:adjustRightInd w:val="0"/>
        <w:jc w:val="center"/>
        <w:rPr>
          <w:del w:id="26" w:author="Emanuel Covasa - STUDENT" w:date="2024-05-02T15:43:00Z"/>
          <w:rFonts w:ascii="Modern Love Caps" w:hAnsi="Modern Love Caps" w:cs="Microsoft Sans Seri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27" w:author="Emanuel Covasa - STUDENT" w:date="2024-05-02T17:10:00Z">
            <w:rPr>
              <w:del w:id="28" w:author="Emanuel Covasa - STUDENT" w:date="2024-05-02T15:43:00Z"/>
              <w:rFonts w:ascii="Microsoft Sans Serif" w:hAnsi="Microsoft Sans Serif" w:cs="Microsoft Sans Serif"/>
              <w:b/>
              <w:bCs/>
              <w:kern w:val="0"/>
              <w:sz w:val="32"/>
              <w:szCs w:val="32"/>
              <w:lang w:val="en-GB"/>
            </w:rPr>
          </w:rPrChange>
        </w:rPr>
        <w:pPrChange w:id="29" w:author="Emanuel Covasa - STUDENT" w:date="2024-05-02T17:11:00Z">
          <w:pPr>
            <w:autoSpaceDE w:val="0"/>
            <w:autoSpaceDN w:val="0"/>
            <w:adjustRightInd w:val="0"/>
            <w:jc w:val="center"/>
          </w:pPr>
        </w:pPrChange>
      </w:pPr>
    </w:p>
    <w:p w14:paraId="5E2F90C2" w14:textId="4C27B39E" w:rsidR="003D0133" w:rsidRPr="004E6A14" w:rsidDel="006239DF" w:rsidRDefault="003D0133" w:rsidP="003D4DFB">
      <w:pPr>
        <w:autoSpaceDE w:val="0"/>
        <w:autoSpaceDN w:val="0"/>
        <w:adjustRightInd w:val="0"/>
        <w:jc w:val="center"/>
        <w:rPr>
          <w:del w:id="30" w:author="Emanuel Covasa" w:date="2024-04-30T23:10:00Z"/>
          <w:rFonts w:ascii="Modern Love Caps" w:hAnsi="Modern Love Caps" w:cs="Microsoft Sans Seri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31" w:author="Emanuel Covasa - STUDENT" w:date="2024-05-02T17:10:00Z">
            <w:rPr>
              <w:del w:id="32" w:author="Emanuel Covasa" w:date="2024-04-30T23:10:00Z"/>
              <w:rFonts w:ascii="Microsoft Sans Serif" w:hAnsi="Microsoft Sans Serif" w:cs="Microsoft Sans Serif"/>
              <w:b/>
              <w:bCs/>
              <w:kern w:val="0"/>
              <w:sz w:val="32"/>
              <w:szCs w:val="32"/>
              <w:lang w:val="en-GB"/>
            </w:rPr>
          </w:rPrChange>
        </w:rPr>
        <w:pPrChange w:id="33" w:author="Emanuel Covasa - STUDENT" w:date="2024-05-02T17:11:00Z">
          <w:pPr>
            <w:autoSpaceDE w:val="0"/>
            <w:autoSpaceDN w:val="0"/>
            <w:adjustRightInd w:val="0"/>
            <w:jc w:val="center"/>
          </w:pPr>
        </w:pPrChange>
      </w:pPr>
    </w:p>
    <w:p w14:paraId="3279C74E" w14:textId="570F0B8B" w:rsidR="003D0133" w:rsidRPr="004E6A14" w:rsidDel="007A7045" w:rsidRDefault="003D0133" w:rsidP="003D4DFB">
      <w:pPr>
        <w:autoSpaceDE w:val="0"/>
        <w:autoSpaceDN w:val="0"/>
        <w:adjustRightInd w:val="0"/>
        <w:jc w:val="center"/>
        <w:rPr>
          <w:del w:id="34" w:author="Emanuel Covasa - STUDENT" w:date="2024-05-02T15:43:00Z"/>
          <w:rFonts w:ascii="Modern Love Caps" w:hAnsi="Modern Love Caps" w:cs="Microsoft Sans Serif"/>
          <w:color w:val="000000" w:themeColor="text1"/>
          <w:kern w:val="0"/>
          <w:sz w:val="96"/>
          <w:szCs w:val="9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Change w:id="35" w:author="Emanuel Covasa - STUDENT" w:date="2024-05-02T17:10:00Z">
            <w:rPr>
              <w:del w:id="36" w:author="Emanuel Covasa - STUDENT" w:date="2024-05-02T15:43:00Z"/>
              <w:rFonts w:ascii="Microsoft Sans Serif" w:hAnsi="Microsoft Sans Serif" w:cs="Microsoft Sans Serif"/>
              <w:b/>
              <w:bCs/>
              <w:kern w:val="0"/>
              <w:sz w:val="32"/>
              <w:szCs w:val="32"/>
              <w:lang w:val="en-GB"/>
            </w:rPr>
          </w:rPrChange>
        </w:rPr>
        <w:pPrChange w:id="37" w:author="Emanuel Covasa - STUDENT" w:date="2024-05-02T17:11:00Z">
          <w:pPr>
            <w:autoSpaceDE w:val="0"/>
            <w:autoSpaceDN w:val="0"/>
            <w:adjustRightInd w:val="0"/>
            <w:jc w:val="center"/>
          </w:pPr>
        </w:pPrChange>
      </w:pPr>
    </w:p>
    <w:customXmlInsRangeStart w:id="38" w:author="Emanuel Covasa" w:date="2024-04-30T19:38:00Z"/>
    <w:sdt>
      <w:sdtPr>
        <w:rPr>
          <w:rFonts w:ascii="Modern Love Caps" w:eastAsiaTheme="minorHAnsi" w:hAnsi="Modern Love Caps" w:cstheme="minorBidi"/>
          <w:b w:val="0"/>
          <w:bCs w:val="0"/>
          <w:color w:val="000000" w:themeColor="text1"/>
          <w:kern w:val="2"/>
          <w:sz w:val="96"/>
          <w:szCs w:val="96"/>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standardContextual"/>
          <w:rPrChange w:id="39" w:author="Emanuel Covasa - STUDENT" w:date="2024-05-02T17:10:00Z">
            <w:rPr>
              <w:b/>
              <w:bCs/>
            </w:rPr>
          </w:rPrChange>
        </w:rPr>
        <w:id w:val="1975099999"/>
        <w:docPartObj>
          <w:docPartGallery w:val="Table of Contents"/>
          <w:docPartUnique/>
        </w:docPartObj>
      </w:sdtPr>
      <w:sdtEndPr>
        <w:rPr>
          <w:rFonts w:asciiTheme="minorHAnsi" w:hAnsiTheme="minorHAnsi"/>
          <w:noProof/>
          <w:color w:val="auto"/>
          <w:sz w:val="24"/>
          <w:szCs w:val="24"/>
          <w14:shadow w14:blurRad="0" w14:dist="0" w14:dir="0" w14:sx="0" w14:sy="0" w14:kx="0" w14:ky="0" w14:algn="none">
            <w14:srgbClr w14:val="000000"/>
          </w14:shadow>
          <w14:textOutline w14:w="0" w14:cap="rnd" w14:cmpd="sng" w14:algn="ctr">
            <w14:noFill/>
            <w14:prstDash w14:val="solid"/>
            <w14:bevel/>
          </w14:textOutline>
        </w:rPr>
      </w:sdtEndPr>
      <w:sdtContent>
        <w:customXmlInsRangeEnd w:id="38"/>
        <w:p w14:paraId="4E4266A9" w14:textId="59896EF8" w:rsidR="00ED3F19" w:rsidRPr="003D4DFB" w:rsidRDefault="00ED3F19" w:rsidP="003D4DFB">
          <w:pPr>
            <w:pStyle w:val="TOCHeading"/>
            <w:jc w:val="center"/>
            <w:rPr>
              <w:ins w:id="40" w:author="Emanuel Covasa - STUDENT" w:date="2024-05-02T16:52:00Z"/>
              <w:rFonts w:ascii="Modern Love Caps" w:eastAsiaTheme="minorHAnsi" w:hAnsi="Modern Love Caps" w:cstheme="minorBidi"/>
              <w:b w:val="0"/>
              <w:bCs w:val="0"/>
              <w:color w:val="000000" w:themeColor="text1"/>
              <w:kern w:val="2"/>
              <w:sz w:val="96"/>
              <w:szCs w:val="96"/>
              <w:lang w:val="en-I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standardContextual"/>
              <w:rPrChange w:id="41" w:author="Emanuel Covasa - STUDENT" w:date="2024-05-02T17:10:00Z">
                <w:rPr>
                  <w:ins w:id="42" w:author="Emanuel Covasa - STUDENT" w:date="2024-05-02T16:52:00Z"/>
                </w:rPr>
              </w:rPrChange>
            </w:rPr>
            <w:pPrChange w:id="43" w:author="Emanuel Covasa - STUDENT" w:date="2024-05-02T17:11:00Z">
              <w:pPr/>
            </w:pPrChange>
          </w:pPr>
        </w:p>
        <w:p w14:paraId="33C1C217" w14:textId="320D91A4" w:rsidR="00ED3F19" w:rsidRDefault="00ED3F19" w:rsidP="00ED3F19">
          <w:pPr>
            <w:rPr>
              <w:ins w:id="44" w:author="Emanuel Covasa - STUDENT" w:date="2024-05-02T16:53:00Z"/>
            </w:rPr>
          </w:pPr>
        </w:p>
        <w:p w14:paraId="7C28185E" w14:textId="569F220E" w:rsidR="00432CFA" w:rsidRDefault="00432CFA" w:rsidP="00ED3F19">
          <w:pPr>
            <w:rPr>
              <w:ins w:id="45" w:author="Emanuel Covasa - STUDENT" w:date="2024-05-02T16:53:00Z"/>
            </w:rPr>
          </w:pPr>
        </w:p>
        <w:p w14:paraId="781A30D6" w14:textId="25BC58EA" w:rsidR="00432CFA" w:rsidRDefault="00432CFA" w:rsidP="00ED3F19">
          <w:pPr>
            <w:rPr>
              <w:ins w:id="46" w:author="Emanuel Covasa - STUDENT" w:date="2024-05-02T16:53:00Z"/>
            </w:rPr>
          </w:pPr>
        </w:p>
        <w:p w14:paraId="1BBFE1FA" w14:textId="77777777" w:rsidR="00432CFA" w:rsidRDefault="00432CFA" w:rsidP="00ED3F19">
          <w:pPr>
            <w:rPr>
              <w:ins w:id="47" w:author="Emanuel Covasa - STUDENT" w:date="2024-05-02T16:53:00Z"/>
            </w:rPr>
          </w:pPr>
        </w:p>
        <w:p w14:paraId="44C18D33" w14:textId="77777777" w:rsidR="00432CFA" w:rsidRPr="00ED3F19" w:rsidRDefault="00432CFA" w:rsidP="00ED3F19">
          <w:pPr>
            <w:rPr>
              <w:ins w:id="48" w:author="Emanuel Covasa - STUDENT" w:date="2024-05-02T16:52:00Z"/>
              <w:rPrChange w:id="49" w:author="Emanuel Covasa - STUDENT" w:date="2024-05-02T16:52:00Z">
                <w:rPr>
                  <w:ins w:id="50" w:author="Emanuel Covasa - STUDENT" w:date="2024-05-02T16:52:00Z"/>
                  <w:rFonts w:asciiTheme="minorHAnsi" w:eastAsiaTheme="minorHAnsi" w:hAnsiTheme="minorHAnsi" w:cstheme="minorBidi"/>
                  <w:b w:val="0"/>
                  <w:bCs w:val="0"/>
                  <w:color w:val="auto"/>
                  <w:kern w:val="2"/>
                  <w:sz w:val="24"/>
                  <w:szCs w:val="24"/>
                  <w:lang w:val="en-IE"/>
                  <w14:ligatures w14:val="standardContextual"/>
                </w:rPr>
              </w:rPrChange>
            </w:rPr>
            <w:pPrChange w:id="51" w:author="Emanuel Covasa - STUDENT" w:date="2024-05-02T16:52:00Z">
              <w:pPr>
                <w:pStyle w:val="TOCHeading"/>
              </w:pPr>
            </w:pPrChange>
          </w:pPr>
        </w:p>
        <w:p w14:paraId="68A7B70A" w14:textId="518DA196" w:rsidR="00A74438" w:rsidRDefault="00A74438">
          <w:pPr>
            <w:pStyle w:val="TOCHeading"/>
            <w:rPr>
              <w:ins w:id="52" w:author="Emanuel Covasa" w:date="2024-04-30T19:38:00Z"/>
            </w:rPr>
          </w:pPr>
          <w:ins w:id="53" w:author="Emanuel Covasa" w:date="2024-04-30T19:38:00Z">
            <w:r>
              <w:t>Table of Contents</w:t>
            </w:r>
          </w:ins>
        </w:p>
        <w:p w14:paraId="7E7672D6" w14:textId="7F68C00F" w:rsidR="0009365E" w:rsidRDefault="00A74438">
          <w:pPr>
            <w:pStyle w:val="TOC1"/>
            <w:tabs>
              <w:tab w:val="right" w:leader="dot" w:pos="9350"/>
            </w:tabs>
            <w:rPr>
              <w:ins w:id="54" w:author="Emanuel Covasa - STUDENT" w:date="2024-05-02T16:55:00Z"/>
              <w:rFonts w:eastAsiaTheme="minorEastAsia"/>
              <w:b w:val="0"/>
              <w:bCs w:val="0"/>
              <w:i w:val="0"/>
              <w:iCs w:val="0"/>
              <w:noProof/>
              <w:lang w:eastAsia="en-GB"/>
            </w:rPr>
          </w:pPr>
          <w:ins w:id="55" w:author="Emanuel Covasa" w:date="2024-04-30T19:38:00Z">
            <w:r>
              <w:rPr>
                <w:b w:val="0"/>
                <w:bCs w:val="0"/>
              </w:rPr>
              <w:fldChar w:fldCharType="begin"/>
            </w:r>
            <w:r>
              <w:instrText xml:space="preserve"> TOC \o "1-3" \h \z \u </w:instrText>
            </w:r>
            <w:r>
              <w:rPr>
                <w:b w:val="0"/>
                <w:bCs w:val="0"/>
              </w:rPr>
              <w:fldChar w:fldCharType="separate"/>
            </w:r>
          </w:ins>
          <w:ins w:id="56" w:author="Emanuel Covasa - STUDENT" w:date="2024-05-02T16:55:00Z">
            <w:r w:rsidR="0009365E" w:rsidRPr="002D098E">
              <w:rPr>
                <w:rStyle w:val="Hyperlink"/>
                <w:noProof/>
              </w:rPr>
              <w:fldChar w:fldCharType="begin"/>
            </w:r>
            <w:r w:rsidR="0009365E" w:rsidRPr="002D098E">
              <w:rPr>
                <w:rStyle w:val="Hyperlink"/>
                <w:noProof/>
              </w:rPr>
              <w:instrText xml:space="preserve"> </w:instrText>
            </w:r>
            <w:r w:rsidR="0009365E">
              <w:rPr>
                <w:noProof/>
              </w:rPr>
              <w:instrText>HYPERLINK \l "_Toc165561345"</w:instrText>
            </w:r>
            <w:r w:rsidR="0009365E" w:rsidRPr="002D098E">
              <w:rPr>
                <w:rStyle w:val="Hyperlink"/>
                <w:noProof/>
              </w:rPr>
              <w:instrText xml:space="preserve"> </w:instrText>
            </w:r>
            <w:r w:rsidR="0009365E" w:rsidRPr="002D098E">
              <w:rPr>
                <w:rStyle w:val="Hyperlink"/>
                <w:noProof/>
              </w:rPr>
            </w:r>
            <w:r w:rsidR="0009365E" w:rsidRPr="002D098E">
              <w:rPr>
                <w:rStyle w:val="Hyperlink"/>
                <w:noProof/>
              </w:rPr>
              <w:fldChar w:fldCharType="separate"/>
            </w:r>
            <w:r w:rsidR="0009365E" w:rsidRPr="002D098E">
              <w:rPr>
                <w:rStyle w:val="Hyperlink"/>
                <w:noProof/>
              </w:rPr>
              <w:t>Team Members:</w:t>
            </w:r>
            <w:r w:rsidR="0009365E">
              <w:rPr>
                <w:noProof/>
                <w:webHidden/>
              </w:rPr>
              <w:tab/>
            </w:r>
            <w:r w:rsidR="0009365E">
              <w:rPr>
                <w:noProof/>
                <w:webHidden/>
              </w:rPr>
              <w:fldChar w:fldCharType="begin"/>
            </w:r>
            <w:r w:rsidR="0009365E">
              <w:rPr>
                <w:noProof/>
                <w:webHidden/>
              </w:rPr>
              <w:instrText xml:space="preserve"> PAGEREF _Toc165561345 \h </w:instrText>
            </w:r>
            <w:r w:rsidR="0009365E">
              <w:rPr>
                <w:noProof/>
                <w:webHidden/>
              </w:rPr>
            </w:r>
          </w:ins>
          <w:r w:rsidR="0009365E">
            <w:rPr>
              <w:noProof/>
              <w:webHidden/>
            </w:rPr>
            <w:fldChar w:fldCharType="separate"/>
          </w:r>
          <w:ins w:id="57" w:author="Emanuel Covasa - STUDENT" w:date="2024-05-02T16:55:00Z">
            <w:r w:rsidR="0009365E">
              <w:rPr>
                <w:noProof/>
                <w:webHidden/>
              </w:rPr>
              <w:t>3</w:t>
            </w:r>
            <w:r w:rsidR="0009365E">
              <w:rPr>
                <w:noProof/>
                <w:webHidden/>
              </w:rPr>
              <w:fldChar w:fldCharType="end"/>
            </w:r>
            <w:r w:rsidR="0009365E" w:rsidRPr="002D098E">
              <w:rPr>
                <w:rStyle w:val="Hyperlink"/>
                <w:noProof/>
              </w:rPr>
              <w:fldChar w:fldCharType="end"/>
            </w:r>
          </w:ins>
        </w:p>
        <w:p w14:paraId="212077D3" w14:textId="0EDA1032" w:rsidR="0009365E" w:rsidRDefault="0009365E">
          <w:pPr>
            <w:pStyle w:val="TOC1"/>
            <w:tabs>
              <w:tab w:val="right" w:leader="dot" w:pos="9350"/>
            </w:tabs>
            <w:rPr>
              <w:ins w:id="58" w:author="Emanuel Covasa - STUDENT" w:date="2024-05-02T16:55:00Z"/>
              <w:rFonts w:eastAsiaTheme="minorEastAsia"/>
              <w:b w:val="0"/>
              <w:bCs w:val="0"/>
              <w:i w:val="0"/>
              <w:iCs w:val="0"/>
              <w:noProof/>
              <w:lang w:eastAsia="en-GB"/>
            </w:rPr>
          </w:pPr>
          <w:ins w:id="59"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"_Toc165561346"</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Links:</w:t>
            </w:r>
            <w:r>
              <w:rPr>
                <w:noProof/>
                <w:webHidden/>
              </w:rPr>
              <w:tab/>
            </w:r>
            <w:r>
              <w:rPr>
                <w:noProof/>
                <w:webHidden/>
              </w:rPr>
              <w:fldChar w:fldCharType="begin"/>
            </w:r>
            <w:r>
              <w:rPr>
                <w:noProof/>
                <w:webHidden/>
              </w:rPr>
              <w:instrText xml:space="preserve"> PAGEREF _Toc165561346 \h </w:instrText>
            </w:r>
            <w:r>
              <w:rPr>
                <w:noProof/>
                <w:webHidden/>
              </w:rPr>
            </w:r>
          </w:ins>
          <w:r>
            <w:rPr>
              <w:noProof/>
              <w:webHidden/>
            </w:rPr>
            <w:fldChar w:fldCharType="separate"/>
          </w:r>
          <w:ins w:id="60" w:author="Emanuel Covasa - STUDENT" w:date="2024-05-02T16:55:00Z">
            <w:r>
              <w:rPr>
                <w:noProof/>
                <w:webHidden/>
              </w:rPr>
              <w:t>3</w:t>
            </w:r>
            <w:r>
              <w:rPr>
                <w:noProof/>
                <w:webHidden/>
              </w:rPr>
              <w:fldChar w:fldCharType="end"/>
            </w:r>
            <w:r w:rsidRPr="002D098E">
              <w:rPr>
                <w:rStyle w:val="Hyperlink"/>
                <w:noProof/>
              </w:rPr>
              <w:fldChar w:fldCharType="end"/>
            </w:r>
          </w:ins>
        </w:p>
        <w:p w14:paraId="75A1ABB2" w14:textId="25469CB0" w:rsidR="0009365E" w:rsidRDefault="0009365E">
          <w:pPr>
            <w:pStyle w:val="TOC2"/>
            <w:tabs>
              <w:tab w:val="left" w:pos="720"/>
              <w:tab w:val="right" w:leader="dot" w:pos="9350"/>
            </w:tabs>
            <w:rPr>
              <w:ins w:id="61" w:author="Emanuel Covasa - STUDENT" w:date="2024-05-02T16:55:00Z"/>
              <w:rFonts w:eastAsiaTheme="minorEastAsia"/>
              <w:b w:val="0"/>
              <w:bCs w:val="0"/>
              <w:noProof/>
              <w:sz w:val="24"/>
              <w:szCs w:val="24"/>
              <w:lang w:eastAsia="en-GB"/>
            </w:rPr>
          </w:pPr>
          <w:ins w:id="62"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"_Toc165561347"</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Pr>
                <w:rFonts w:eastAsiaTheme="minorEastAsia"/>
                <w:b w:val="0"/>
                <w:bCs w:val="0"/>
                <w:noProof/>
                <w:sz w:val="24"/>
                <w:szCs w:val="24"/>
                <w:lang w:eastAsia="en-GB"/>
              </w:rPr>
              <w:tab/>
            </w:r>
            <w:r w:rsidRPr="002D098E">
              <w:rPr>
                <w:rStyle w:val="Hyperlink"/>
                <w:noProof/>
                <w:lang w:val="en-GB"/>
              </w:rPr>
              <w:t>Trello Page:</w:t>
            </w:r>
            <w:r>
              <w:rPr>
                <w:noProof/>
                <w:webHidden/>
              </w:rPr>
              <w:tab/>
            </w:r>
            <w:r>
              <w:rPr>
                <w:noProof/>
                <w:webHidden/>
              </w:rPr>
              <w:fldChar w:fldCharType="begin"/>
            </w:r>
            <w:r>
              <w:rPr>
                <w:noProof/>
                <w:webHidden/>
              </w:rPr>
              <w:instrText xml:space="preserve"> PAGEREF _Toc165561347 \h </w:instrText>
            </w:r>
            <w:r>
              <w:rPr>
                <w:noProof/>
                <w:webHidden/>
              </w:rPr>
            </w:r>
          </w:ins>
          <w:r>
            <w:rPr>
              <w:noProof/>
              <w:webHidden/>
            </w:rPr>
            <w:fldChar w:fldCharType="separate"/>
          </w:r>
          <w:ins w:id="63" w:author="Emanuel Covasa - STUDENT" w:date="2024-05-02T16:55:00Z">
            <w:r>
              <w:rPr>
                <w:noProof/>
                <w:webHidden/>
              </w:rPr>
              <w:t>3</w:t>
            </w:r>
            <w:r>
              <w:rPr>
                <w:noProof/>
                <w:webHidden/>
              </w:rPr>
              <w:fldChar w:fldCharType="end"/>
            </w:r>
            <w:r w:rsidRPr="002D098E">
              <w:rPr>
                <w:rStyle w:val="Hyperlink"/>
                <w:noProof/>
              </w:rPr>
              <w:fldChar w:fldCharType="end"/>
            </w:r>
          </w:ins>
        </w:p>
        <w:p w14:paraId="5644C7E5" w14:textId="1E7E3E4C" w:rsidR="0009365E" w:rsidRDefault="0009365E">
          <w:pPr>
            <w:pStyle w:val="TOC2"/>
            <w:tabs>
              <w:tab w:val="left" w:pos="720"/>
              <w:tab w:val="right" w:leader="dot" w:pos="9350"/>
            </w:tabs>
            <w:rPr>
              <w:ins w:id="64" w:author="Emanuel Covasa - STUDENT" w:date="2024-05-02T16:55:00Z"/>
              <w:rFonts w:eastAsiaTheme="minorEastAsia"/>
              <w:b w:val="0"/>
              <w:bCs w:val="0"/>
              <w:noProof/>
              <w:sz w:val="24"/>
              <w:szCs w:val="24"/>
              <w:lang w:eastAsia="en-GB"/>
            </w:rPr>
          </w:pPr>
          <w:ins w:id="65"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"_Toc165561348"</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Aptos Display" w:hAnsi="Aptos Display"/>
                <w:noProof/>
                <w:lang w:val="en-GB"/>
              </w:rPr>
              <w:t>-</w:t>
            </w:r>
            <w:r>
              <w:rPr>
                <w:rFonts w:eastAsiaTheme="minorEastAsia"/>
                <w:b w:val="0"/>
                <w:bCs w:val="0"/>
                <w:noProof/>
                <w:sz w:val="24"/>
                <w:szCs w:val="24"/>
                <w:lang w:eastAsia="en-GB"/>
              </w:rPr>
              <w:tab/>
            </w:r>
            <w:r w:rsidRPr="002D098E">
              <w:rPr>
                <w:rStyle w:val="Hyperlink"/>
                <w:noProof/>
                <w:lang w:val="en-GB"/>
              </w:rPr>
              <w:t>GitHub Team Page:</w:t>
            </w:r>
            <w:r>
              <w:rPr>
                <w:noProof/>
                <w:webHidden/>
              </w:rPr>
              <w:tab/>
            </w:r>
            <w:r>
              <w:rPr>
                <w:noProof/>
                <w:webHidden/>
              </w:rPr>
              <w:fldChar w:fldCharType="begin"/>
            </w:r>
            <w:r>
              <w:rPr>
                <w:noProof/>
                <w:webHidden/>
              </w:rPr>
              <w:instrText xml:space="preserve"> PAGEREF _Toc165561348 \h </w:instrText>
            </w:r>
            <w:r>
              <w:rPr>
                <w:noProof/>
                <w:webHidden/>
              </w:rPr>
            </w:r>
          </w:ins>
          <w:r>
            <w:rPr>
              <w:noProof/>
              <w:webHidden/>
            </w:rPr>
            <w:fldChar w:fldCharType="separate"/>
          </w:r>
          <w:ins w:id="66" w:author="Emanuel Covasa - STUDENT" w:date="2024-05-02T16:55:00Z">
            <w:r>
              <w:rPr>
                <w:noProof/>
                <w:webHidden/>
              </w:rPr>
              <w:t>3</w:t>
            </w:r>
            <w:r>
              <w:rPr>
                <w:noProof/>
                <w:webHidden/>
              </w:rPr>
              <w:fldChar w:fldCharType="end"/>
            </w:r>
            <w:r w:rsidRPr="002D098E">
              <w:rPr>
                <w:rStyle w:val="Hyperlink"/>
                <w:noProof/>
              </w:rPr>
              <w:fldChar w:fldCharType="end"/>
            </w:r>
          </w:ins>
        </w:p>
        <w:p w14:paraId="27B57C2D" w14:textId="0230F620" w:rsidR="0009365E" w:rsidRDefault="0009365E">
          <w:pPr>
            <w:pStyle w:val="TOC1"/>
            <w:tabs>
              <w:tab w:val="right" w:leader="dot" w:pos="9350"/>
            </w:tabs>
            <w:rPr>
              <w:ins w:id="67" w:author="Emanuel Covasa - STUDENT" w:date="2024-05-02T16:55:00Z"/>
              <w:rFonts w:eastAsiaTheme="minorEastAsia"/>
              <w:b w:val="0"/>
              <w:bCs w:val="0"/>
              <w:i w:val="0"/>
              <w:iCs w:val="0"/>
              <w:noProof/>
              <w:lang w:eastAsia="en-GB"/>
            </w:rPr>
          </w:pPr>
          <w:ins w:id="68"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"_Toc165561349"</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Documentation and Research Links:</w:t>
            </w:r>
            <w:r>
              <w:rPr>
                <w:noProof/>
                <w:webHidden/>
              </w:rPr>
              <w:tab/>
            </w:r>
            <w:r>
              <w:rPr>
                <w:noProof/>
                <w:webHidden/>
              </w:rPr>
              <w:fldChar w:fldCharType="begin"/>
            </w:r>
            <w:r>
              <w:rPr>
                <w:noProof/>
                <w:webHidden/>
              </w:rPr>
              <w:instrText xml:space="preserve"> PAGEREF _Toc165561349 \h </w:instrText>
            </w:r>
            <w:r>
              <w:rPr>
                <w:noProof/>
                <w:webHidden/>
              </w:rPr>
            </w:r>
          </w:ins>
          <w:r>
            <w:rPr>
              <w:noProof/>
              <w:webHidden/>
            </w:rPr>
            <w:fldChar w:fldCharType="separate"/>
          </w:r>
          <w:ins w:id="69" w:author="Emanuel Covasa - STUDENT" w:date="2024-05-02T16:55:00Z">
            <w:r>
              <w:rPr>
                <w:noProof/>
                <w:webHidden/>
              </w:rPr>
              <w:t>4</w:t>
            </w:r>
            <w:r>
              <w:rPr>
                <w:noProof/>
                <w:webHidden/>
              </w:rPr>
              <w:fldChar w:fldCharType="end"/>
            </w:r>
            <w:r w:rsidRPr="002D098E">
              <w:rPr>
                <w:rStyle w:val="Hyperlink"/>
                <w:noProof/>
              </w:rPr>
              <w:fldChar w:fldCharType="end"/>
            </w:r>
          </w:ins>
        </w:p>
        <w:p w14:paraId="786997F8" w14:textId="33F0CC6A" w:rsidR="0009365E" w:rsidRDefault="0009365E">
          <w:pPr>
            <w:pStyle w:val="TOC2"/>
            <w:tabs>
              <w:tab w:val="left" w:pos="720"/>
              <w:tab w:val="right" w:leader="dot" w:pos="9350"/>
            </w:tabs>
            <w:rPr>
              <w:ins w:id="70" w:author="Emanuel Covasa - STUDENT" w:date="2024-05-02T16:55:00Z"/>
              <w:rFonts w:eastAsiaTheme="minorEastAsia"/>
              <w:b w:val="0"/>
              <w:bCs w:val="0"/>
              <w:noProof/>
              <w:sz w:val="24"/>
              <w:szCs w:val="24"/>
              <w:lang w:eastAsia="en-GB"/>
            </w:rPr>
          </w:pPr>
          <w:ins w:id="71"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"_Toc165561350"</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Aptos Display" w:hAnsi="Aptos Display"/>
                <w:noProof/>
                <w:lang w:val="en-GB"/>
              </w:rPr>
              <w:t>-</w:t>
            </w:r>
            <w:r>
              <w:rPr>
                <w:rFonts w:eastAsiaTheme="minorEastAsia"/>
                <w:b w:val="0"/>
                <w:bCs w:val="0"/>
                <w:noProof/>
                <w:sz w:val="24"/>
                <w:szCs w:val="24"/>
                <w:lang w:eastAsia="en-GB"/>
              </w:rPr>
              <w:tab/>
            </w:r>
            <w:r w:rsidRPr="002D098E">
              <w:rPr>
                <w:rStyle w:val="Hyperlink"/>
                <w:noProof/>
                <w:lang w:val="en-GB"/>
              </w:rPr>
              <w:t>Dehydration Statistics 2024 References:</w:t>
            </w:r>
            <w:r>
              <w:rPr>
                <w:noProof/>
                <w:webHidden/>
              </w:rPr>
              <w:tab/>
            </w:r>
            <w:r>
              <w:rPr>
                <w:noProof/>
                <w:webHidden/>
              </w:rPr>
              <w:fldChar w:fldCharType="begin"/>
            </w:r>
            <w:r>
              <w:rPr>
                <w:noProof/>
                <w:webHidden/>
              </w:rPr>
              <w:instrText xml:space="preserve"> PAGEREF _Toc165561350 \h </w:instrText>
            </w:r>
            <w:r>
              <w:rPr>
                <w:noProof/>
                <w:webHidden/>
              </w:rPr>
            </w:r>
          </w:ins>
          <w:r>
            <w:rPr>
              <w:noProof/>
              <w:webHidden/>
            </w:rPr>
            <w:fldChar w:fldCharType="separate"/>
          </w:r>
          <w:ins w:id="72" w:author="Emanuel Covasa - STUDENT" w:date="2024-05-02T16:55:00Z">
            <w:r>
              <w:rPr>
                <w:noProof/>
                <w:webHidden/>
              </w:rPr>
              <w:t>4</w:t>
            </w:r>
            <w:r>
              <w:rPr>
                <w:noProof/>
                <w:webHidden/>
              </w:rPr>
              <w:fldChar w:fldCharType="end"/>
            </w:r>
            <w:r w:rsidRPr="002D098E">
              <w:rPr>
                <w:rStyle w:val="Hyperlink"/>
                <w:noProof/>
              </w:rPr>
              <w:fldChar w:fldCharType="end"/>
            </w:r>
          </w:ins>
        </w:p>
        <w:p w14:paraId="05F80C31" w14:textId="14CE8F8E" w:rsidR="0009365E" w:rsidRDefault="0009365E">
          <w:pPr>
            <w:pStyle w:val="TOC1"/>
            <w:tabs>
              <w:tab w:val="right" w:leader="dot" w:pos="9350"/>
            </w:tabs>
            <w:rPr>
              <w:ins w:id="73" w:author="Emanuel Covasa - STUDENT" w:date="2024-05-02T16:55:00Z"/>
              <w:rFonts w:eastAsiaTheme="minorEastAsia"/>
              <w:b w:val="0"/>
              <w:bCs w:val="0"/>
              <w:i w:val="0"/>
              <w:iCs w:val="0"/>
              <w:noProof/>
              <w:lang w:eastAsia="en-GB"/>
            </w:rPr>
          </w:pPr>
          <w:ins w:id="74"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"_Toc165561351"</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Problem Outline and Research Background(update):</w:t>
            </w:r>
            <w:r>
              <w:rPr>
                <w:noProof/>
                <w:webHidden/>
              </w:rPr>
              <w:tab/>
            </w:r>
            <w:r>
              <w:rPr>
                <w:noProof/>
                <w:webHidden/>
              </w:rPr>
              <w:fldChar w:fldCharType="begin"/>
            </w:r>
            <w:r>
              <w:rPr>
                <w:noProof/>
                <w:webHidden/>
              </w:rPr>
              <w:instrText xml:space="preserve"> PAGEREF _Toc165561351 \h </w:instrText>
            </w:r>
            <w:r>
              <w:rPr>
                <w:noProof/>
                <w:webHidden/>
              </w:rPr>
            </w:r>
          </w:ins>
          <w:r>
            <w:rPr>
              <w:noProof/>
              <w:webHidden/>
            </w:rPr>
            <w:fldChar w:fldCharType="separate"/>
          </w:r>
          <w:ins w:id="75" w:author="Emanuel Covasa - STUDENT" w:date="2024-05-02T16:55:00Z">
            <w:r>
              <w:rPr>
                <w:noProof/>
                <w:webHidden/>
              </w:rPr>
              <w:t>4</w:t>
            </w:r>
            <w:r>
              <w:rPr>
                <w:noProof/>
                <w:webHidden/>
              </w:rPr>
              <w:fldChar w:fldCharType="end"/>
            </w:r>
            <w:r w:rsidRPr="002D098E">
              <w:rPr>
                <w:rStyle w:val="Hyperlink"/>
                <w:noProof/>
              </w:rPr>
              <w:fldChar w:fldCharType="end"/>
            </w:r>
          </w:ins>
        </w:p>
        <w:p w14:paraId="17F87A76" w14:textId="5FE8E358" w:rsidR="0009365E" w:rsidRDefault="0009365E">
          <w:pPr>
            <w:pStyle w:val="TOC2"/>
            <w:tabs>
              <w:tab w:val="left" w:pos="720"/>
              <w:tab w:val="right" w:leader="dot" w:pos="9350"/>
            </w:tabs>
            <w:rPr>
              <w:ins w:id="76" w:author="Emanuel Covasa - STUDENT" w:date="2024-05-02T16:55:00Z"/>
              <w:rFonts w:eastAsiaTheme="minorEastAsia"/>
              <w:b w:val="0"/>
              <w:bCs w:val="0"/>
              <w:noProof/>
              <w:sz w:val="24"/>
              <w:szCs w:val="24"/>
              <w:lang w:eastAsia="en-GB"/>
            </w:rPr>
          </w:pPr>
          <w:ins w:id="77"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"_Toc165561352"</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kern w:val="0"/>
                <w:lang w:val="en-GB"/>
              </w:rPr>
              <w:t>-</w:t>
            </w:r>
            <w:r>
              <w:rPr>
                <w:rFonts w:eastAsiaTheme="minorEastAsia"/>
                <w:b w:val="0"/>
                <w:bCs w:val="0"/>
                <w:noProof/>
                <w:sz w:val="24"/>
                <w:szCs w:val="24"/>
                <w:lang w:eastAsia="en-GB"/>
              </w:rPr>
              <w:tab/>
            </w:r>
            <w:r w:rsidRPr="002D098E">
              <w:rPr>
                <w:rStyle w:val="Hyperlink"/>
                <w:noProof/>
                <w:lang w:val="en-GB"/>
              </w:rPr>
              <w:t>The Importance of Hydration</w:t>
            </w:r>
            <w:r>
              <w:rPr>
                <w:noProof/>
                <w:webHidden/>
              </w:rPr>
              <w:tab/>
            </w:r>
            <w:r>
              <w:rPr>
                <w:noProof/>
                <w:webHidden/>
              </w:rPr>
              <w:fldChar w:fldCharType="begin"/>
            </w:r>
            <w:r>
              <w:rPr>
                <w:noProof/>
                <w:webHidden/>
              </w:rPr>
              <w:instrText xml:space="preserve"> PAGEREF _Toc165561352 \h </w:instrText>
            </w:r>
            <w:r>
              <w:rPr>
                <w:noProof/>
                <w:webHidden/>
              </w:rPr>
            </w:r>
          </w:ins>
          <w:r>
            <w:rPr>
              <w:noProof/>
              <w:webHidden/>
            </w:rPr>
            <w:fldChar w:fldCharType="separate"/>
          </w:r>
          <w:ins w:id="78" w:author="Emanuel Covasa - STUDENT" w:date="2024-05-02T16:55:00Z">
            <w:r>
              <w:rPr>
                <w:noProof/>
                <w:webHidden/>
              </w:rPr>
              <w:t>5</w:t>
            </w:r>
            <w:r>
              <w:rPr>
                <w:noProof/>
                <w:webHidden/>
              </w:rPr>
              <w:fldChar w:fldCharType="end"/>
            </w:r>
            <w:r w:rsidRPr="002D098E">
              <w:rPr>
                <w:rStyle w:val="Hyperlink"/>
                <w:noProof/>
              </w:rPr>
              <w:fldChar w:fldCharType="end"/>
            </w:r>
          </w:ins>
        </w:p>
        <w:p w14:paraId="327EBF5C" w14:textId="39FC70E5" w:rsidR="0009365E" w:rsidRDefault="0009365E">
          <w:pPr>
            <w:pStyle w:val="TOC2"/>
            <w:tabs>
              <w:tab w:val="left" w:pos="720"/>
              <w:tab w:val="right" w:leader="dot" w:pos="9350"/>
            </w:tabs>
            <w:rPr>
              <w:ins w:id="79" w:author="Emanuel Covasa - STUDENT" w:date="2024-05-02T16:55:00Z"/>
              <w:rFonts w:eastAsiaTheme="minorEastAsia"/>
              <w:b w:val="0"/>
              <w:bCs w:val="0"/>
              <w:noProof/>
              <w:sz w:val="24"/>
              <w:szCs w:val="24"/>
              <w:lang w:eastAsia="en-GB"/>
            </w:rPr>
          </w:pPr>
          <w:ins w:id="80"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"_Toc165561353"</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Physiological Importance of Hydration:</w:t>
            </w:r>
            <w:r>
              <w:rPr>
                <w:noProof/>
                <w:webHidden/>
              </w:rPr>
              <w:tab/>
            </w:r>
            <w:r>
              <w:rPr>
                <w:noProof/>
                <w:webHidden/>
              </w:rPr>
              <w:fldChar w:fldCharType="begin"/>
            </w:r>
            <w:r>
              <w:rPr>
                <w:noProof/>
                <w:webHidden/>
              </w:rPr>
              <w:instrText xml:space="preserve"> PAGEREF _Toc165561353 \h </w:instrText>
            </w:r>
            <w:r>
              <w:rPr>
                <w:noProof/>
                <w:webHidden/>
              </w:rPr>
            </w:r>
          </w:ins>
          <w:r>
            <w:rPr>
              <w:noProof/>
              <w:webHidden/>
            </w:rPr>
            <w:fldChar w:fldCharType="separate"/>
          </w:r>
          <w:ins w:id="81" w:author="Emanuel Covasa - STUDENT" w:date="2024-05-02T16:55:00Z">
            <w:r>
              <w:rPr>
                <w:noProof/>
                <w:webHidden/>
              </w:rPr>
              <w:t>5</w:t>
            </w:r>
            <w:r>
              <w:rPr>
                <w:noProof/>
                <w:webHidden/>
              </w:rPr>
              <w:fldChar w:fldCharType="end"/>
            </w:r>
            <w:r w:rsidRPr="002D098E">
              <w:rPr>
                <w:rStyle w:val="Hyperlink"/>
                <w:noProof/>
              </w:rPr>
              <w:fldChar w:fldCharType="end"/>
            </w:r>
          </w:ins>
        </w:p>
        <w:p w14:paraId="437FF2A1" w14:textId="206D6987" w:rsidR="0009365E" w:rsidRDefault="0009365E">
          <w:pPr>
            <w:pStyle w:val="TOC2"/>
            <w:tabs>
              <w:tab w:val="left" w:pos="720"/>
              <w:tab w:val="right" w:leader="dot" w:pos="9350"/>
            </w:tabs>
            <w:rPr>
              <w:ins w:id="82" w:author="Emanuel Covasa - STUDENT" w:date="2024-05-02T16:55:00Z"/>
              <w:rFonts w:eastAsiaTheme="minorEastAsia"/>
              <w:b w:val="0"/>
              <w:bCs w:val="0"/>
              <w:noProof/>
              <w:sz w:val="24"/>
              <w:szCs w:val="24"/>
              <w:lang w:eastAsia="en-GB"/>
            </w:rPr>
          </w:pPr>
          <w:ins w:id="83"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"_Toc165561354"</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Daily Hydration Requirements:</w:t>
            </w:r>
            <w:r>
              <w:rPr>
                <w:noProof/>
                <w:webHidden/>
              </w:rPr>
              <w:tab/>
            </w:r>
            <w:r>
              <w:rPr>
                <w:noProof/>
                <w:webHidden/>
              </w:rPr>
              <w:fldChar w:fldCharType="begin"/>
            </w:r>
            <w:r>
              <w:rPr>
                <w:noProof/>
                <w:webHidden/>
              </w:rPr>
              <w:instrText xml:space="preserve"> PAGEREF _Toc165561354 \h </w:instrText>
            </w:r>
            <w:r>
              <w:rPr>
                <w:noProof/>
                <w:webHidden/>
              </w:rPr>
            </w:r>
          </w:ins>
          <w:r>
            <w:rPr>
              <w:noProof/>
              <w:webHidden/>
            </w:rPr>
            <w:fldChar w:fldCharType="separate"/>
          </w:r>
          <w:ins w:id="84" w:author="Emanuel Covasa - STUDENT" w:date="2024-05-02T16:55:00Z">
            <w:r>
              <w:rPr>
                <w:noProof/>
                <w:webHidden/>
              </w:rPr>
              <w:t>6</w:t>
            </w:r>
            <w:r>
              <w:rPr>
                <w:noProof/>
                <w:webHidden/>
              </w:rPr>
              <w:fldChar w:fldCharType="end"/>
            </w:r>
            <w:r w:rsidRPr="002D098E">
              <w:rPr>
                <w:rStyle w:val="Hyperlink"/>
                <w:noProof/>
              </w:rPr>
              <w:fldChar w:fldCharType="end"/>
            </w:r>
          </w:ins>
        </w:p>
        <w:p w14:paraId="1E8BEBE6" w14:textId="6C72D708" w:rsidR="0009365E" w:rsidRDefault="0009365E">
          <w:pPr>
            <w:pStyle w:val="TOC2"/>
            <w:tabs>
              <w:tab w:val="left" w:pos="720"/>
              <w:tab w:val="right" w:leader="dot" w:pos="9350"/>
            </w:tabs>
            <w:rPr>
              <w:ins w:id="85" w:author="Emanuel Covasa - STUDENT" w:date="2024-05-02T16:55:00Z"/>
              <w:rFonts w:eastAsiaTheme="minorEastAsia"/>
              <w:b w:val="0"/>
              <w:bCs w:val="0"/>
              <w:noProof/>
              <w:sz w:val="24"/>
              <w:szCs w:val="24"/>
              <w:lang w:eastAsia="en-GB"/>
            </w:rPr>
          </w:pPr>
          <w:ins w:id="86"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"_Toc165561355"</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rPr>
              <w:t>-</w:t>
            </w:r>
            <w:r>
              <w:rPr>
                <w:rFonts w:eastAsiaTheme="minorEastAsia"/>
                <w:b w:val="0"/>
                <w:bCs w:val="0"/>
                <w:noProof/>
                <w:sz w:val="24"/>
                <w:szCs w:val="24"/>
                <w:lang w:eastAsia="en-GB"/>
              </w:rPr>
              <w:tab/>
            </w:r>
            <w:r w:rsidRPr="002D098E">
              <w:rPr>
                <w:rStyle w:val="Hyperlink"/>
                <w:noProof/>
                <w:shd w:val="clear" w:color="auto" w:fill="FFFFFF"/>
              </w:rPr>
              <w:t>Surprising Dehydration Statistics in 2024(new):</w:t>
            </w:r>
            <w:r>
              <w:rPr>
                <w:noProof/>
                <w:webHidden/>
              </w:rPr>
              <w:tab/>
            </w:r>
            <w:r>
              <w:rPr>
                <w:noProof/>
                <w:webHidden/>
              </w:rPr>
              <w:fldChar w:fldCharType="begin"/>
            </w:r>
            <w:r>
              <w:rPr>
                <w:noProof/>
                <w:webHidden/>
              </w:rPr>
              <w:instrText xml:space="preserve"> PAGEREF _Toc165561355 \h </w:instrText>
            </w:r>
            <w:r>
              <w:rPr>
                <w:noProof/>
                <w:webHidden/>
              </w:rPr>
            </w:r>
          </w:ins>
          <w:r>
            <w:rPr>
              <w:noProof/>
              <w:webHidden/>
            </w:rPr>
            <w:fldChar w:fldCharType="separate"/>
          </w:r>
          <w:ins w:id="87" w:author="Emanuel Covasa - STUDENT" w:date="2024-05-02T16:55:00Z">
            <w:r>
              <w:rPr>
                <w:noProof/>
                <w:webHidden/>
              </w:rPr>
              <w:t>6</w:t>
            </w:r>
            <w:r>
              <w:rPr>
                <w:noProof/>
                <w:webHidden/>
              </w:rPr>
              <w:fldChar w:fldCharType="end"/>
            </w:r>
            <w:r w:rsidRPr="002D098E">
              <w:rPr>
                <w:rStyle w:val="Hyperlink"/>
                <w:noProof/>
              </w:rPr>
              <w:fldChar w:fldCharType="end"/>
            </w:r>
          </w:ins>
        </w:p>
        <w:p w14:paraId="78E58F1F" w14:textId="14807627" w:rsidR="0009365E" w:rsidRDefault="0009365E">
          <w:pPr>
            <w:pStyle w:val="TOC2"/>
            <w:tabs>
              <w:tab w:val="left" w:pos="720"/>
              <w:tab w:val="right" w:leader="dot" w:pos="9350"/>
            </w:tabs>
            <w:rPr>
              <w:ins w:id="88" w:author="Emanuel Covasa - STUDENT" w:date="2024-05-02T16:55:00Z"/>
              <w:rFonts w:eastAsiaTheme="minorEastAsia"/>
              <w:b w:val="0"/>
              <w:bCs w:val="0"/>
              <w:noProof/>
              <w:sz w:val="24"/>
              <w:szCs w:val="24"/>
              <w:lang w:eastAsia="en-GB"/>
            </w:rPr>
          </w:pPr>
          <w:ins w:id="89"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"_Toc165561356"</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Hydration Market Analysis:</w:t>
            </w:r>
            <w:r>
              <w:rPr>
                <w:noProof/>
                <w:webHidden/>
              </w:rPr>
              <w:tab/>
            </w:r>
            <w:r>
              <w:rPr>
                <w:noProof/>
                <w:webHidden/>
              </w:rPr>
              <w:fldChar w:fldCharType="begin"/>
            </w:r>
            <w:r>
              <w:rPr>
                <w:noProof/>
                <w:webHidden/>
              </w:rPr>
              <w:instrText xml:space="preserve"> PAGEREF _Toc165561356 \h </w:instrText>
            </w:r>
            <w:r>
              <w:rPr>
                <w:noProof/>
                <w:webHidden/>
              </w:rPr>
            </w:r>
          </w:ins>
          <w:r>
            <w:rPr>
              <w:noProof/>
              <w:webHidden/>
            </w:rPr>
            <w:fldChar w:fldCharType="separate"/>
          </w:r>
          <w:ins w:id="90" w:author="Emanuel Covasa - STUDENT" w:date="2024-05-02T16:55:00Z">
            <w:r>
              <w:rPr>
                <w:noProof/>
                <w:webHidden/>
              </w:rPr>
              <w:t>7</w:t>
            </w:r>
            <w:r>
              <w:rPr>
                <w:noProof/>
                <w:webHidden/>
              </w:rPr>
              <w:fldChar w:fldCharType="end"/>
            </w:r>
            <w:r w:rsidRPr="002D098E">
              <w:rPr>
                <w:rStyle w:val="Hyperlink"/>
                <w:noProof/>
              </w:rPr>
              <w:fldChar w:fldCharType="end"/>
            </w:r>
          </w:ins>
        </w:p>
        <w:p w14:paraId="19B09DC9" w14:textId="7B0B8A95" w:rsidR="0009365E" w:rsidRDefault="0009365E">
          <w:pPr>
            <w:pStyle w:val="TOC1"/>
            <w:tabs>
              <w:tab w:val="right" w:leader="dot" w:pos="9350"/>
            </w:tabs>
            <w:rPr>
              <w:ins w:id="91" w:author="Emanuel Covasa - STUDENT" w:date="2024-05-02T16:55:00Z"/>
              <w:rFonts w:eastAsiaTheme="minorEastAsia"/>
              <w:b w:val="0"/>
              <w:bCs w:val="0"/>
              <w:i w:val="0"/>
              <w:iCs w:val="0"/>
              <w:noProof/>
              <w:lang w:eastAsia="en-GB"/>
            </w:rPr>
          </w:pPr>
          <w:ins w:id="92"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"_Toc165561357"</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Project Solution Summary(update):</w:t>
            </w:r>
            <w:r>
              <w:rPr>
                <w:noProof/>
                <w:webHidden/>
              </w:rPr>
              <w:tab/>
            </w:r>
            <w:r>
              <w:rPr>
                <w:noProof/>
                <w:webHidden/>
              </w:rPr>
              <w:fldChar w:fldCharType="begin"/>
            </w:r>
            <w:r>
              <w:rPr>
                <w:noProof/>
                <w:webHidden/>
              </w:rPr>
              <w:instrText xml:space="preserve"> PAGEREF _Toc165561357 \h </w:instrText>
            </w:r>
            <w:r>
              <w:rPr>
                <w:noProof/>
                <w:webHidden/>
              </w:rPr>
            </w:r>
          </w:ins>
          <w:r>
            <w:rPr>
              <w:noProof/>
              <w:webHidden/>
            </w:rPr>
            <w:fldChar w:fldCharType="separate"/>
          </w:r>
          <w:ins w:id="93" w:author="Emanuel Covasa - STUDENT" w:date="2024-05-02T16:55:00Z">
            <w:r>
              <w:rPr>
                <w:noProof/>
                <w:webHidden/>
              </w:rPr>
              <w:t>7</w:t>
            </w:r>
            <w:r>
              <w:rPr>
                <w:noProof/>
                <w:webHidden/>
              </w:rPr>
              <w:fldChar w:fldCharType="end"/>
            </w:r>
            <w:r w:rsidRPr="002D098E">
              <w:rPr>
                <w:rStyle w:val="Hyperlink"/>
                <w:noProof/>
              </w:rPr>
              <w:fldChar w:fldCharType="end"/>
            </w:r>
          </w:ins>
        </w:p>
        <w:p w14:paraId="27A1F5B9" w14:textId="7D997456" w:rsidR="0009365E" w:rsidRDefault="0009365E">
          <w:pPr>
            <w:pStyle w:val="TOC2"/>
            <w:tabs>
              <w:tab w:val="left" w:pos="720"/>
              <w:tab w:val="right" w:leader="dot" w:pos="9350"/>
            </w:tabs>
            <w:rPr>
              <w:ins w:id="94" w:author="Emanuel Covasa - STUDENT" w:date="2024-05-02T16:55:00Z"/>
              <w:rFonts w:eastAsiaTheme="minorEastAsia"/>
              <w:b w:val="0"/>
              <w:bCs w:val="0"/>
              <w:noProof/>
              <w:sz w:val="24"/>
              <w:szCs w:val="24"/>
              <w:lang w:eastAsia="en-GB"/>
            </w:rPr>
          </w:pPr>
          <w:ins w:id="95"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"_Toc165561358"</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Bridging Technology with Wellness:</w:t>
            </w:r>
            <w:r>
              <w:rPr>
                <w:noProof/>
                <w:webHidden/>
              </w:rPr>
              <w:tab/>
            </w:r>
            <w:r>
              <w:rPr>
                <w:noProof/>
                <w:webHidden/>
              </w:rPr>
              <w:fldChar w:fldCharType="begin"/>
            </w:r>
            <w:r>
              <w:rPr>
                <w:noProof/>
                <w:webHidden/>
              </w:rPr>
              <w:instrText xml:space="preserve"> PAGEREF _Toc165561358 \h </w:instrText>
            </w:r>
            <w:r>
              <w:rPr>
                <w:noProof/>
                <w:webHidden/>
              </w:rPr>
            </w:r>
          </w:ins>
          <w:r>
            <w:rPr>
              <w:noProof/>
              <w:webHidden/>
            </w:rPr>
            <w:fldChar w:fldCharType="separate"/>
          </w:r>
          <w:ins w:id="96" w:author="Emanuel Covasa - STUDENT" w:date="2024-05-02T16:55:00Z">
            <w:r>
              <w:rPr>
                <w:noProof/>
                <w:webHidden/>
              </w:rPr>
              <w:t>7</w:t>
            </w:r>
            <w:r>
              <w:rPr>
                <w:noProof/>
                <w:webHidden/>
              </w:rPr>
              <w:fldChar w:fldCharType="end"/>
            </w:r>
            <w:r w:rsidRPr="002D098E">
              <w:rPr>
                <w:rStyle w:val="Hyperlink"/>
                <w:noProof/>
              </w:rPr>
              <w:fldChar w:fldCharType="end"/>
            </w:r>
          </w:ins>
        </w:p>
        <w:p w14:paraId="0B5C7B8C" w14:textId="0D5A16E0" w:rsidR="0009365E" w:rsidRDefault="0009365E">
          <w:pPr>
            <w:pStyle w:val="TOC2"/>
            <w:tabs>
              <w:tab w:val="left" w:pos="720"/>
              <w:tab w:val="right" w:leader="dot" w:pos="9350"/>
            </w:tabs>
            <w:rPr>
              <w:ins w:id="97" w:author="Emanuel Covasa - STUDENT" w:date="2024-05-02T16:55:00Z"/>
              <w:rFonts w:eastAsiaTheme="minorEastAsia"/>
              <w:b w:val="0"/>
              <w:bCs w:val="0"/>
              <w:noProof/>
              <w:sz w:val="24"/>
              <w:szCs w:val="24"/>
              <w:lang w:eastAsia="en-GB"/>
            </w:rPr>
          </w:pPr>
          <w:ins w:id="98"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"_Toc165561359"</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Intelligent Hydration Reminders:</w:t>
            </w:r>
            <w:r>
              <w:rPr>
                <w:noProof/>
                <w:webHidden/>
              </w:rPr>
              <w:tab/>
            </w:r>
            <w:r>
              <w:rPr>
                <w:noProof/>
                <w:webHidden/>
              </w:rPr>
              <w:fldChar w:fldCharType="begin"/>
            </w:r>
            <w:r>
              <w:rPr>
                <w:noProof/>
                <w:webHidden/>
              </w:rPr>
              <w:instrText xml:space="preserve"> PAGEREF _Toc165561359 \h </w:instrText>
            </w:r>
            <w:r>
              <w:rPr>
                <w:noProof/>
                <w:webHidden/>
              </w:rPr>
            </w:r>
          </w:ins>
          <w:r>
            <w:rPr>
              <w:noProof/>
              <w:webHidden/>
            </w:rPr>
            <w:fldChar w:fldCharType="separate"/>
          </w:r>
          <w:ins w:id="99" w:author="Emanuel Covasa - STUDENT" w:date="2024-05-02T16:55:00Z">
            <w:r>
              <w:rPr>
                <w:noProof/>
                <w:webHidden/>
              </w:rPr>
              <w:t>7</w:t>
            </w:r>
            <w:r>
              <w:rPr>
                <w:noProof/>
                <w:webHidden/>
              </w:rPr>
              <w:fldChar w:fldCharType="end"/>
            </w:r>
            <w:r w:rsidRPr="002D098E">
              <w:rPr>
                <w:rStyle w:val="Hyperlink"/>
                <w:noProof/>
              </w:rPr>
              <w:fldChar w:fldCharType="end"/>
            </w:r>
          </w:ins>
        </w:p>
        <w:p w14:paraId="75FC6C51" w14:textId="65DCF18E" w:rsidR="0009365E" w:rsidRDefault="0009365E">
          <w:pPr>
            <w:pStyle w:val="TOC2"/>
            <w:tabs>
              <w:tab w:val="left" w:pos="720"/>
              <w:tab w:val="right" w:leader="dot" w:pos="9350"/>
            </w:tabs>
            <w:rPr>
              <w:ins w:id="100" w:author="Emanuel Covasa - STUDENT" w:date="2024-05-02T16:55:00Z"/>
              <w:rFonts w:eastAsiaTheme="minorEastAsia"/>
              <w:b w:val="0"/>
              <w:bCs w:val="0"/>
              <w:noProof/>
              <w:sz w:val="24"/>
              <w:szCs w:val="24"/>
              <w:lang w:eastAsia="en-GB"/>
            </w:rPr>
          </w:pPr>
          <w:ins w:id="101"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"_Toc165561360"</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rPr>
              <w:t>-</w:t>
            </w:r>
            <w:r>
              <w:rPr>
                <w:rFonts w:eastAsiaTheme="minorEastAsia"/>
                <w:b w:val="0"/>
                <w:bCs w:val="0"/>
                <w:noProof/>
                <w:sz w:val="24"/>
                <w:szCs w:val="24"/>
                <w:lang w:eastAsia="en-GB"/>
              </w:rPr>
              <w:tab/>
            </w:r>
            <w:r w:rsidRPr="002D098E">
              <w:rPr>
                <w:rStyle w:val="Hyperlink"/>
                <w:noProof/>
              </w:rPr>
              <w:t>Advanced Intake Tracking:</w:t>
            </w:r>
            <w:r>
              <w:rPr>
                <w:noProof/>
                <w:webHidden/>
              </w:rPr>
              <w:tab/>
            </w:r>
            <w:r>
              <w:rPr>
                <w:noProof/>
                <w:webHidden/>
              </w:rPr>
              <w:fldChar w:fldCharType="begin"/>
            </w:r>
            <w:r>
              <w:rPr>
                <w:noProof/>
                <w:webHidden/>
              </w:rPr>
              <w:instrText xml:space="preserve"> PAGEREF _Toc165561360 \h </w:instrText>
            </w:r>
            <w:r>
              <w:rPr>
                <w:noProof/>
                <w:webHidden/>
              </w:rPr>
            </w:r>
          </w:ins>
          <w:r>
            <w:rPr>
              <w:noProof/>
              <w:webHidden/>
            </w:rPr>
            <w:fldChar w:fldCharType="separate"/>
          </w:r>
          <w:ins w:id="102" w:author="Emanuel Covasa - STUDENT" w:date="2024-05-02T16:55:00Z">
            <w:r>
              <w:rPr>
                <w:noProof/>
                <w:webHidden/>
              </w:rPr>
              <w:t>7</w:t>
            </w:r>
            <w:r>
              <w:rPr>
                <w:noProof/>
                <w:webHidden/>
              </w:rPr>
              <w:fldChar w:fldCharType="end"/>
            </w:r>
            <w:r w:rsidRPr="002D098E">
              <w:rPr>
                <w:rStyle w:val="Hyperlink"/>
                <w:noProof/>
              </w:rPr>
              <w:fldChar w:fldCharType="end"/>
            </w:r>
          </w:ins>
        </w:p>
        <w:p w14:paraId="6FD4640C" w14:textId="2DFAA7FE" w:rsidR="0009365E" w:rsidRDefault="0009365E">
          <w:pPr>
            <w:pStyle w:val="TOC2"/>
            <w:tabs>
              <w:tab w:val="left" w:pos="720"/>
              <w:tab w:val="right" w:leader="dot" w:pos="9350"/>
            </w:tabs>
            <w:rPr>
              <w:ins w:id="103" w:author="Emanuel Covasa - STUDENT" w:date="2024-05-02T16:55:00Z"/>
              <w:rFonts w:eastAsiaTheme="minorEastAsia"/>
              <w:b w:val="0"/>
              <w:bCs w:val="0"/>
              <w:noProof/>
              <w:sz w:val="24"/>
              <w:szCs w:val="24"/>
              <w:lang w:eastAsia="en-GB"/>
            </w:rPr>
          </w:pPr>
          <w:ins w:id="104"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"_Toc165561361"</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Promoting Sustainable Hydration Practices</w:t>
            </w:r>
            <w:r>
              <w:rPr>
                <w:noProof/>
                <w:webHidden/>
              </w:rPr>
              <w:tab/>
            </w:r>
            <w:r>
              <w:rPr>
                <w:noProof/>
                <w:webHidden/>
              </w:rPr>
              <w:fldChar w:fldCharType="begin"/>
            </w:r>
            <w:r>
              <w:rPr>
                <w:noProof/>
                <w:webHidden/>
              </w:rPr>
              <w:instrText xml:space="preserve"> PAGEREF _Toc165561361 \h </w:instrText>
            </w:r>
            <w:r>
              <w:rPr>
                <w:noProof/>
                <w:webHidden/>
              </w:rPr>
            </w:r>
          </w:ins>
          <w:r>
            <w:rPr>
              <w:noProof/>
              <w:webHidden/>
            </w:rPr>
            <w:fldChar w:fldCharType="separate"/>
          </w:r>
          <w:ins w:id="105" w:author="Emanuel Covasa - STUDENT" w:date="2024-05-02T16:55:00Z">
            <w:r>
              <w:rPr>
                <w:noProof/>
                <w:webHidden/>
              </w:rPr>
              <w:t>8</w:t>
            </w:r>
            <w:r>
              <w:rPr>
                <w:noProof/>
                <w:webHidden/>
              </w:rPr>
              <w:fldChar w:fldCharType="end"/>
            </w:r>
            <w:r w:rsidRPr="002D098E">
              <w:rPr>
                <w:rStyle w:val="Hyperlink"/>
                <w:noProof/>
              </w:rPr>
              <w:fldChar w:fldCharType="end"/>
            </w:r>
          </w:ins>
        </w:p>
        <w:p w14:paraId="420F0D88" w14:textId="2F39F721" w:rsidR="0009365E" w:rsidRDefault="0009365E">
          <w:pPr>
            <w:pStyle w:val="TOC2"/>
            <w:tabs>
              <w:tab w:val="left" w:pos="720"/>
              <w:tab w:val="right" w:leader="dot" w:pos="9350"/>
            </w:tabs>
            <w:rPr>
              <w:ins w:id="106" w:author="Emanuel Covasa - STUDENT" w:date="2024-05-02T16:55:00Z"/>
              <w:rFonts w:eastAsiaTheme="minorEastAsia"/>
              <w:b w:val="0"/>
              <w:bCs w:val="0"/>
              <w:noProof/>
              <w:sz w:val="24"/>
              <w:szCs w:val="24"/>
              <w:lang w:eastAsia="en-GB"/>
            </w:rPr>
          </w:pPr>
          <w:ins w:id="107"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"_Toc165561362"</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A Comprehensive Hydration Management System</w:t>
            </w:r>
            <w:r>
              <w:rPr>
                <w:noProof/>
                <w:webHidden/>
              </w:rPr>
              <w:tab/>
            </w:r>
            <w:r>
              <w:rPr>
                <w:noProof/>
                <w:webHidden/>
              </w:rPr>
              <w:fldChar w:fldCharType="begin"/>
            </w:r>
            <w:r>
              <w:rPr>
                <w:noProof/>
                <w:webHidden/>
              </w:rPr>
              <w:instrText xml:space="preserve"> PAGEREF _Toc165561362 \h </w:instrText>
            </w:r>
            <w:r>
              <w:rPr>
                <w:noProof/>
                <w:webHidden/>
              </w:rPr>
            </w:r>
          </w:ins>
          <w:r>
            <w:rPr>
              <w:noProof/>
              <w:webHidden/>
            </w:rPr>
            <w:fldChar w:fldCharType="separate"/>
          </w:r>
          <w:ins w:id="108" w:author="Emanuel Covasa - STUDENT" w:date="2024-05-02T16:55:00Z">
            <w:r>
              <w:rPr>
                <w:noProof/>
                <w:webHidden/>
              </w:rPr>
              <w:t>8</w:t>
            </w:r>
            <w:r>
              <w:rPr>
                <w:noProof/>
                <w:webHidden/>
              </w:rPr>
              <w:fldChar w:fldCharType="end"/>
            </w:r>
            <w:r w:rsidRPr="002D098E">
              <w:rPr>
                <w:rStyle w:val="Hyperlink"/>
                <w:noProof/>
              </w:rPr>
              <w:fldChar w:fldCharType="end"/>
            </w:r>
          </w:ins>
        </w:p>
        <w:p w14:paraId="5686E6E8" w14:textId="2E1F93C6" w:rsidR="0009365E" w:rsidRDefault="0009365E">
          <w:pPr>
            <w:pStyle w:val="TOC1"/>
            <w:tabs>
              <w:tab w:val="right" w:leader="dot" w:pos="9350"/>
            </w:tabs>
            <w:rPr>
              <w:ins w:id="109" w:author="Emanuel Covasa - STUDENT" w:date="2024-05-02T16:55:00Z"/>
              <w:rFonts w:eastAsiaTheme="minorEastAsia"/>
              <w:b w:val="0"/>
              <w:bCs w:val="0"/>
              <w:i w:val="0"/>
              <w:iCs w:val="0"/>
              <w:noProof/>
              <w:lang w:eastAsia="en-GB"/>
            </w:rPr>
          </w:pPr>
          <w:ins w:id="110"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"_Toc165561363"</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Comprehensive Project Requirements</w:t>
            </w:r>
            <w:r>
              <w:rPr>
                <w:noProof/>
                <w:webHidden/>
              </w:rPr>
              <w:tab/>
            </w:r>
            <w:r>
              <w:rPr>
                <w:noProof/>
                <w:webHidden/>
              </w:rPr>
              <w:fldChar w:fldCharType="begin"/>
            </w:r>
            <w:r>
              <w:rPr>
                <w:noProof/>
                <w:webHidden/>
              </w:rPr>
              <w:instrText xml:space="preserve"> PAGEREF _Toc165561363 \h </w:instrText>
            </w:r>
            <w:r>
              <w:rPr>
                <w:noProof/>
                <w:webHidden/>
              </w:rPr>
            </w:r>
          </w:ins>
          <w:r>
            <w:rPr>
              <w:noProof/>
              <w:webHidden/>
            </w:rPr>
            <w:fldChar w:fldCharType="separate"/>
          </w:r>
          <w:ins w:id="111" w:author="Emanuel Covasa - STUDENT" w:date="2024-05-02T16:55:00Z">
            <w:r>
              <w:rPr>
                <w:noProof/>
                <w:webHidden/>
              </w:rPr>
              <w:t>9</w:t>
            </w:r>
            <w:r>
              <w:rPr>
                <w:noProof/>
                <w:webHidden/>
              </w:rPr>
              <w:fldChar w:fldCharType="end"/>
            </w:r>
            <w:r w:rsidRPr="002D098E">
              <w:rPr>
                <w:rStyle w:val="Hyperlink"/>
                <w:noProof/>
              </w:rPr>
              <w:fldChar w:fldCharType="end"/>
            </w:r>
          </w:ins>
        </w:p>
        <w:p w14:paraId="10553D95" w14:textId="024397C5" w:rsidR="0009365E" w:rsidRDefault="0009365E">
          <w:pPr>
            <w:pStyle w:val="TOC1"/>
            <w:tabs>
              <w:tab w:val="right" w:leader="dot" w:pos="9350"/>
            </w:tabs>
            <w:rPr>
              <w:ins w:id="112" w:author="Emanuel Covasa - STUDENT" w:date="2024-05-02T16:55:00Z"/>
              <w:rFonts w:eastAsiaTheme="minorEastAsia"/>
              <w:b w:val="0"/>
              <w:bCs w:val="0"/>
              <w:i w:val="0"/>
              <w:iCs w:val="0"/>
              <w:noProof/>
              <w:lang w:eastAsia="en-GB"/>
            </w:rPr>
          </w:pPr>
          <w:ins w:id="113"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"_Toc165561364"</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Initial Design Concepts(update)</w:t>
            </w:r>
            <w:r>
              <w:rPr>
                <w:noProof/>
                <w:webHidden/>
              </w:rPr>
              <w:tab/>
            </w:r>
            <w:r>
              <w:rPr>
                <w:noProof/>
                <w:webHidden/>
              </w:rPr>
              <w:fldChar w:fldCharType="begin"/>
            </w:r>
            <w:r>
              <w:rPr>
                <w:noProof/>
                <w:webHidden/>
              </w:rPr>
              <w:instrText xml:space="preserve"> PAGEREF _Toc165561364 \h </w:instrText>
            </w:r>
            <w:r>
              <w:rPr>
                <w:noProof/>
                <w:webHidden/>
              </w:rPr>
            </w:r>
          </w:ins>
          <w:r>
            <w:rPr>
              <w:noProof/>
              <w:webHidden/>
            </w:rPr>
            <w:fldChar w:fldCharType="separate"/>
          </w:r>
          <w:ins w:id="114" w:author="Emanuel Covasa - STUDENT" w:date="2024-05-02T16:55:00Z">
            <w:r>
              <w:rPr>
                <w:noProof/>
                <w:webHidden/>
              </w:rPr>
              <w:t>9</w:t>
            </w:r>
            <w:r>
              <w:rPr>
                <w:noProof/>
                <w:webHidden/>
              </w:rPr>
              <w:fldChar w:fldCharType="end"/>
            </w:r>
            <w:r w:rsidRPr="002D098E">
              <w:rPr>
                <w:rStyle w:val="Hyperlink"/>
                <w:noProof/>
              </w:rPr>
              <w:fldChar w:fldCharType="end"/>
            </w:r>
          </w:ins>
        </w:p>
        <w:p w14:paraId="312834CD" w14:textId="7A4B1460" w:rsidR="0009365E" w:rsidRDefault="0009365E">
          <w:pPr>
            <w:pStyle w:val="TOC2"/>
            <w:tabs>
              <w:tab w:val="left" w:pos="720"/>
              <w:tab w:val="right" w:leader="dot" w:pos="9350"/>
            </w:tabs>
            <w:rPr>
              <w:ins w:id="115" w:author="Emanuel Covasa - STUDENT" w:date="2024-05-02T16:55:00Z"/>
              <w:rFonts w:eastAsiaTheme="minorEastAsia"/>
              <w:b w:val="0"/>
              <w:bCs w:val="0"/>
              <w:noProof/>
              <w:sz w:val="24"/>
              <w:szCs w:val="24"/>
              <w:lang w:eastAsia="en-GB"/>
            </w:rPr>
          </w:pPr>
          <w:ins w:id="116"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"_Toc165561365"</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rPr>
              <w:t>-</w:t>
            </w:r>
            <w:r>
              <w:rPr>
                <w:rFonts w:eastAsiaTheme="minorEastAsia"/>
                <w:b w:val="0"/>
                <w:bCs w:val="0"/>
                <w:noProof/>
                <w:sz w:val="24"/>
                <w:szCs w:val="24"/>
                <w:lang w:eastAsia="en-GB"/>
              </w:rPr>
              <w:tab/>
            </w:r>
            <w:r w:rsidRPr="002D098E">
              <w:rPr>
                <w:rStyle w:val="Hyperlink"/>
                <w:noProof/>
              </w:rPr>
              <w:t>Preliminary Design Sketch of Case(new):</w:t>
            </w:r>
            <w:r>
              <w:rPr>
                <w:noProof/>
                <w:webHidden/>
              </w:rPr>
              <w:tab/>
            </w:r>
            <w:r>
              <w:rPr>
                <w:noProof/>
                <w:webHidden/>
              </w:rPr>
              <w:fldChar w:fldCharType="begin"/>
            </w:r>
            <w:r>
              <w:rPr>
                <w:noProof/>
                <w:webHidden/>
              </w:rPr>
              <w:instrText xml:space="preserve"> PAGEREF _Toc165561365 \h </w:instrText>
            </w:r>
            <w:r>
              <w:rPr>
                <w:noProof/>
                <w:webHidden/>
              </w:rPr>
            </w:r>
          </w:ins>
          <w:r>
            <w:rPr>
              <w:noProof/>
              <w:webHidden/>
            </w:rPr>
            <w:fldChar w:fldCharType="separate"/>
          </w:r>
          <w:ins w:id="117" w:author="Emanuel Covasa - STUDENT" w:date="2024-05-02T16:55:00Z">
            <w:r>
              <w:rPr>
                <w:noProof/>
                <w:webHidden/>
              </w:rPr>
              <w:t>12</w:t>
            </w:r>
            <w:r>
              <w:rPr>
                <w:noProof/>
                <w:webHidden/>
              </w:rPr>
              <w:fldChar w:fldCharType="end"/>
            </w:r>
            <w:r w:rsidRPr="002D098E">
              <w:rPr>
                <w:rStyle w:val="Hyperlink"/>
                <w:noProof/>
              </w:rPr>
              <w:fldChar w:fldCharType="end"/>
            </w:r>
          </w:ins>
        </w:p>
        <w:p w14:paraId="6E7E74BC" w14:textId="0881C69E" w:rsidR="0009365E" w:rsidRDefault="0009365E">
          <w:pPr>
            <w:pStyle w:val="TOC1"/>
            <w:tabs>
              <w:tab w:val="right" w:leader="dot" w:pos="9350"/>
            </w:tabs>
            <w:rPr>
              <w:ins w:id="118" w:author="Emanuel Covasa - STUDENT" w:date="2024-05-02T16:55:00Z"/>
              <w:rFonts w:eastAsiaTheme="minorEastAsia"/>
              <w:b w:val="0"/>
              <w:bCs w:val="0"/>
              <w:i w:val="0"/>
              <w:iCs w:val="0"/>
              <w:noProof/>
              <w:lang w:eastAsia="en-GB"/>
            </w:rPr>
          </w:pPr>
          <w:ins w:id="119" w:author="Emanuel Covasa - STUDENT" w:date="2024-05-02T16:55:00Z">
            <w:r w:rsidRPr="002D098E">
              <w:rPr>
                <w:rStyle w:val="Hyperlink"/>
                <w:noProof/>
              </w:rPr>
              <w:lastRenderedPageBreak/>
              <w:fldChar w:fldCharType="begin"/>
            </w:r>
            <w:r w:rsidRPr="002D098E">
              <w:rPr>
                <w:rStyle w:val="Hyperlink"/>
                <w:noProof/>
              </w:rPr>
              <w:instrText xml:space="preserve"> </w:instrText>
            </w:r>
            <w:r>
              <w:rPr>
                <w:noProof/>
              </w:rPr>
              <w:instrText>HYPERLINK \l "_Toc165561366"</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Detailed Implementation Plan(update):</w:t>
            </w:r>
            <w:r>
              <w:rPr>
                <w:noProof/>
                <w:webHidden/>
              </w:rPr>
              <w:tab/>
            </w:r>
            <w:r>
              <w:rPr>
                <w:noProof/>
                <w:webHidden/>
              </w:rPr>
              <w:fldChar w:fldCharType="begin"/>
            </w:r>
            <w:r>
              <w:rPr>
                <w:noProof/>
                <w:webHidden/>
              </w:rPr>
              <w:instrText xml:space="preserve"> PAGEREF _Toc165561366 \h </w:instrText>
            </w:r>
            <w:r>
              <w:rPr>
                <w:noProof/>
                <w:webHidden/>
              </w:rPr>
            </w:r>
          </w:ins>
          <w:r>
            <w:rPr>
              <w:noProof/>
              <w:webHidden/>
            </w:rPr>
            <w:fldChar w:fldCharType="separate"/>
          </w:r>
          <w:ins w:id="120" w:author="Emanuel Covasa - STUDENT" w:date="2024-05-02T16:55:00Z">
            <w:r>
              <w:rPr>
                <w:noProof/>
                <w:webHidden/>
              </w:rPr>
              <w:t>13</w:t>
            </w:r>
            <w:r>
              <w:rPr>
                <w:noProof/>
                <w:webHidden/>
              </w:rPr>
              <w:fldChar w:fldCharType="end"/>
            </w:r>
            <w:r w:rsidRPr="002D098E">
              <w:rPr>
                <w:rStyle w:val="Hyperlink"/>
                <w:noProof/>
              </w:rPr>
              <w:fldChar w:fldCharType="end"/>
            </w:r>
          </w:ins>
        </w:p>
        <w:p w14:paraId="04514F74" w14:textId="102C78F3" w:rsidR="0009365E" w:rsidRDefault="0009365E">
          <w:pPr>
            <w:pStyle w:val="TOC2"/>
            <w:tabs>
              <w:tab w:val="left" w:pos="720"/>
              <w:tab w:val="right" w:leader="dot" w:pos="9350"/>
            </w:tabs>
            <w:rPr>
              <w:ins w:id="121" w:author="Emanuel Covasa - STUDENT" w:date="2024-05-02T16:55:00Z"/>
              <w:rFonts w:eastAsiaTheme="minorEastAsia"/>
              <w:b w:val="0"/>
              <w:bCs w:val="0"/>
              <w:noProof/>
              <w:sz w:val="24"/>
              <w:szCs w:val="24"/>
              <w:lang w:eastAsia="en-GB"/>
            </w:rPr>
          </w:pPr>
          <w:ins w:id="122"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"_Toc165561367"</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Equipment List:</w:t>
            </w:r>
            <w:r>
              <w:rPr>
                <w:noProof/>
                <w:webHidden/>
              </w:rPr>
              <w:tab/>
            </w:r>
            <w:r>
              <w:rPr>
                <w:noProof/>
                <w:webHidden/>
              </w:rPr>
              <w:fldChar w:fldCharType="begin"/>
            </w:r>
            <w:r>
              <w:rPr>
                <w:noProof/>
                <w:webHidden/>
              </w:rPr>
              <w:instrText xml:space="preserve"> PAGEREF _Toc165561367 \h </w:instrText>
            </w:r>
            <w:r>
              <w:rPr>
                <w:noProof/>
                <w:webHidden/>
              </w:rPr>
            </w:r>
          </w:ins>
          <w:r>
            <w:rPr>
              <w:noProof/>
              <w:webHidden/>
            </w:rPr>
            <w:fldChar w:fldCharType="separate"/>
          </w:r>
          <w:ins w:id="123" w:author="Emanuel Covasa - STUDENT" w:date="2024-05-02T16:55:00Z">
            <w:r>
              <w:rPr>
                <w:noProof/>
                <w:webHidden/>
              </w:rPr>
              <w:t>13</w:t>
            </w:r>
            <w:r>
              <w:rPr>
                <w:noProof/>
                <w:webHidden/>
              </w:rPr>
              <w:fldChar w:fldCharType="end"/>
            </w:r>
            <w:r w:rsidRPr="002D098E">
              <w:rPr>
                <w:rStyle w:val="Hyperlink"/>
                <w:noProof/>
              </w:rPr>
              <w:fldChar w:fldCharType="end"/>
            </w:r>
          </w:ins>
        </w:p>
        <w:p w14:paraId="3E61D20F" w14:textId="4F40284D" w:rsidR="0009365E" w:rsidRDefault="0009365E">
          <w:pPr>
            <w:pStyle w:val="TOC2"/>
            <w:tabs>
              <w:tab w:val="left" w:pos="720"/>
              <w:tab w:val="right" w:leader="dot" w:pos="9350"/>
            </w:tabs>
            <w:rPr>
              <w:ins w:id="124" w:author="Emanuel Covasa - STUDENT" w:date="2024-05-02T16:55:00Z"/>
              <w:rFonts w:eastAsiaTheme="minorEastAsia"/>
              <w:b w:val="0"/>
              <w:bCs w:val="0"/>
              <w:noProof/>
              <w:sz w:val="24"/>
              <w:szCs w:val="24"/>
              <w:lang w:eastAsia="en-GB"/>
            </w:rPr>
          </w:pPr>
          <w:ins w:id="125"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"_Toc165561368"</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1. System Design and Equipment Integration:</w:t>
            </w:r>
            <w:r>
              <w:rPr>
                <w:noProof/>
                <w:webHidden/>
              </w:rPr>
              <w:tab/>
            </w:r>
            <w:r>
              <w:rPr>
                <w:noProof/>
                <w:webHidden/>
              </w:rPr>
              <w:fldChar w:fldCharType="begin"/>
            </w:r>
            <w:r>
              <w:rPr>
                <w:noProof/>
                <w:webHidden/>
              </w:rPr>
              <w:instrText xml:space="preserve"> PAGEREF _Toc165561368 \h </w:instrText>
            </w:r>
            <w:r>
              <w:rPr>
                <w:noProof/>
                <w:webHidden/>
              </w:rPr>
            </w:r>
          </w:ins>
          <w:r>
            <w:rPr>
              <w:noProof/>
              <w:webHidden/>
            </w:rPr>
            <w:fldChar w:fldCharType="separate"/>
          </w:r>
          <w:ins w:id="126" w:author="Emanuel Covasa - STUDENT" w:date="2024-05-02T16:55:00Z">
            <w:r>
              <w:rPr>
                <w:noProof/>
                <w:webHidden/>
              </w:rPr>
              <w:t>13</w:t>
            </w:r>
            <w:r>
              <w:rPr>
                <w:noProof/>
                <w:webHidden/>
              </w:rPr>
              <w:fldChar w:fldCharType="end"/>
            </w:r>
            <w:r w:rsidRPr="002D098E">
              <w:rPr>
                <w:rStyle w:val="Hyperlink"/>
                <w:noProof/>
              </w:rPr>
              <w:fldChar w:fldCharType="end"/>
            </w:r>
          </w:ins>
        </w:p>
        <w:p w14:paraId="49C456C6" w14:textId="2C1A3797" w:rsidR="0009365E" w:rsidRDefault="0009365E">
          <w:pPr>
            <w:pStyle w:val="TOC2"/>
            <w:tabs>
              <w:tab w:val="left" w:pos="720"/>
              <w:tab w:val="right" w:leader="dot" w:pos="9350"/>
            </w:tabs>
            <w:rPr>
              <w:ins w:id="127" w:author="Emanuel Covasa - STUDENT" w:date="2024-05-02T16:55:00Z"/>
              <w:rFonts w:eastAsiaTheme="minorEastAsia"/>
              <w:b w:val="0"/>
              <w:bCs w:val="0"/>
              <w:noProof/>
              <w:sz w:val="24"/>
              <w:szCs w:val="24"/>
              <w:lang w:eastAsia="en-GB"/>
            </w:rPr>
          </w:pPr>
          <w:ins w:id="128"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"_Toc165561369"</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w:t>
            </w:r>
            <w:r>
              <w:rPr>
                <w:rFonts w:eastAsiaTheme="minorEastAsia"/>
                <w:b w:val="0"/>
                <w:bCs w:val="0"/>
                <w:noProof/>
                <w:sz w:val="24"/>
                <w:szCs w:val="24"/>
                <w:lang w:eastAsia="en-GB"/>
              </w:rPr>
              <w:tab/>
            </w:r>
            <w:r w:rsidRPr="002D098E">
              <w:rPr>
                <w:rStyle w:val="Hyperlink"/>
                <w:noProof/>
              </w:rPr>
              <w:t>2. Sensor and Amplifier Implementation</w:t>
            </w:r>
            <w:r>
              <w:rPr>
                <w:noProof/>
                <w:webHidden/>
              </w:rPr>
              <w:tab/>
            </w:r>
            <w:r>
              <w:rPr>
                <w:noProof/>
                <w:webHidden/>
              </w:rPr>
              <w:fldChar w:fldCharType="begin"/>
            </w:r>
            <w:r>
              <w:rPr>
                <w:noProof/>
                <w:webHidden/>
              </w:rPr>
              <w:instrText xml:space="preserve"> PAGEREF _Toc165561369 \h </w:instrText>
            </w:r>
            <w:r>
              <w:rPr>
                <w:noProof/>
                <w:webHidden/>
              </w:rPr>
            </w:r>
          </w:ins>
          <w:r>
            <w:rPr>
              <w:noProof/>
              <w:webHidden/>
            </w:rPr>
            <w:fldChar w:fldCharType="separate"/>
          </w:r>
          <w:ins w:id="129" w:author="Emanuel Covasa - STUDENT" w:date="2024-05-02T16:55:00Z">
            <w:r>
              <w:rPr>
                <w:noProof/>
                <w:webHidden/>
              </w:rPr>
              <w:t>13</w:t>
            </w:r>
            <w:r>
              <w:rPr>
                <w:noProof/>
                <w:webHidden/>
              </w:rPr>
              <w:fldChar w:fldCharType="end"/>
            </w:r>
            <w:r w:rsidRPr="002D098E">
              <w:rPr>
                <w:rStyle w:val="Hyperlink"/>
                <w:noProof/>
              </w:rPr>
              <w:fldChar w:fldCharType="end"/>
            </w:r>
          </w:ins>
        </w:p>
        <w:p w14:paraId="0C41D528" w14:textId="2BBC3A7E" w:rsidR="0009365E" w:rsidRDefault="0009365E">
          <w:pPr>
            <w:pStyle w:val="TOC2"/>
            <w:tabs>
              <w:tab w:val="left" w:pos="720"/>
              <w:tab w:val="right" w:leader="dot" w:pos="9350"/>
            </w:tabs>
            <w:rPr>
              <w:ins w:id="130" w:author="Emanuel Covasa - STUDENT" w:date="2024-05-02T16:55:00Z"/>
              <w:rFonts w:eastAsiaTheme="minorEastAsia"/>
              <w:b w:val="0"/>
              <w:bCs w:val="0"/>
              <w:noProof/>
              <w:sz w:val="24"/>
              <w:szCs w:val="24"/>
              <w:lang w:eastAsia="en-GB"/>
            </w:rPr>
          </w:pPr>
          <w:ins w:id="131"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"_Toc165561370"</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w:t>
            </w:r>
            <w:r>
              <w:rPr>
                <w:rFonts w:eastAsiaTheme="minorEastAsia"/>
                <w:b w:val="0"/>
                <w:bCs w:val="0"/>
                <w:noProof/>
                <w:sz w:val="24"/>
                <w:szCs w:val="24"/>
                <w:lang w:eastAsia="en-GB"/>
              </w:rPr>
              <w:tab/>
            </w:r>
            <w:r w:rsidRPr="002D098E">
              <w:rPr>
                <w:rStyle w:val="Hyperlink"/>
                <w:noProof/>
              </w:rPr>
              <w:t>3. Interactive Display</w:t>
            </w:r>
            <w:r>
              <w:rPr>
                <w:noProof/>
                <w:webHidden/>
              </w:rPr>
              <w:tab/>
            </w:r>
            <w:r>
              <w:rPr>
                <w:noProof/>
                <w:webHidden/>
              </w:rPr>
              <w:fldChar w:fldCharType="begin"/>
            </w:r>
            <w:r>
              <w:rPr>
                <w:noProof/>
                <w:webHidden/>
              </w:rPr>
              <w:instrText xml:space="preserve"> PAGEREF _Toc165561370 \h </w:instrText>
            </w:r>
            <w:r>
              <w:rPr>
                <w:noProof/>
                <w:webHidden/>
              </w:rPr>
            </w:r>
          </w:ins>
          <w:r>
            <w:rPr>
              <w:noProof/>
              <w:webHidden/>
            </w:rPr>
            <w:fldChar w:fldCharType="separate"/>
          </w:r>
          <w:ins w:id="132" w:author="Emanuel Covasa - STUDENT" w:date="2024-05-02T16:55:00Z">
            <w:r>
              <w:rPr>
                <w:noProof/>
                <w:webHidden/>
              </w:rPr>
              <w:t>13</w:t>
            </w:r>
            <w:r>
              <w:rPr>
                <w:noProof/>
                <w:webHidden/>
              </w:rPr>
              <w:fldChar w:fldCharType="end"/>
            </w:r>
            <w:r w:rsidRPr="002D098E">
              <w:rPr>
                <w:rStyle w:val="Hyperlink"/>
                <w:noProof/>
              </w:rPr>
              <w:fldChar w:fldCharType="end"/>
            </w:r>
          </w:ins>
        </w:p>
        <w:p w14:paraId="549B103C" w14:textId="73F42F8A" w:rsidR="0009365E" w:rsidRDefault="0009365E">
          <w:pPr>
            <w:pStyle w:val="TOC2"/>
            <w:tabs>
              <w:tab w:val="left" w:pos="720"/>
              <w:tab w:val="right" w:leader="dot" w:pos="9350"/>
            </w:tabs>
            <w:rPr>
              <w:ins w:id="133" w:author="Emanuel Covasa - STUDENT" w:date="2024-05-02T16:55:00Z"/>
              <w:rFonts w:eastAsiaTheme="minorEastAsia"/>
              <w:b w:val="0"/>
              <w:bCs w:val="0"/>
              <w:noProof/>
              <w:sz w:val="24"/>
              <w:szCs w:val="24"/>
              <w:lang w:eastAsia="en-GB"/>
            </w:rPr>
          </w:pPr>
          <w:ins w:id="134"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"_Toc165561371"</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4. User Interaction:</w:t>
            </w:r>
            <w:r>
              <w:rPr>
                <w:noProof/>
                <w:webHidden/>
              </w:rPr>
              <w:tab/>
            </w:r>
            <w:r>
              <w:rPr>
                <w:noProof/>
                <w:webHidden/>
              </w:rPr>
              <w:fldChar w:fldCharType="begin"/>
            </w:r>
            <w:r>
              <w:rPr>
                <w:noProof/>
                <w:webHidden/>
              </w:rPr>
              <w:instrText xml:space="preserve"> PAGEREF _Toc165561371 \h </w:instrText>
            </w:r>
            <w:r>
              <w:rPr>
                <w:noProof/>
                <w:webHidden/>
              </w:rPr>
            </w:r>
          </w:ins>
          <w:r>
            <w:rPr>
              <w:noProof/>
              <w:webHidden/>
            </w:rPr>
            <w:fldChar w:fldCharType="separate"/>
          </w:r>
          <w:ins w:id="135" w:author="Emanuel Covasa - STUDENT" w:date="2024-05-02T16:55:00Z">
            <w:r>
              <w:rPr>
                <w:noProof/>
                <w:webHidden/>
              </w:rPr>
              <w:t>14</w:t>
            </w:r>
            <w:r>
              <w:rPr>
                <w:noProof/>
                <w:webHidden/>
              </w:rPr>
              <w:fldChar w:fldCharType="end"/>
            </w:r>
            <w:r w:rsidRPr="002D098E">
              <w:rPr>
                <w:rStyle w:val="Hyperlink"/>
                <w:noProof/>
              </w:rPr>
              <w:fldChar w:fldCharType="end"/>
            </w:r>
          </w:ins>
        </w:p>
        <w:p w14:paraId="5BCAAA2F" w14:textId="104468E7" w:rsidR="0009365E" w:rsidRDefault="0009365E">
          <w:pPr>
            <w:pStyle w:val="TOC2"/>
            <w:tabs>
              <w:tab w:val="left" w:pos="720"/>
              <w:tab w:val="right" w:leader="dot" w:pos="9350"/>
            </w:tabs>
            <w:rPr>
              <w:ins w:id="136" w:author="Emanuel Covasa - STUDENT" w:date="2024-05-02T16:55:00Z"/>
              <w:rFonts w:eastAsiaTheme="minorEastAsia"/>
              <w:b w:val="0"/>
              <w:bCs w:val="0"/>
              <w:noProof/>
              <w:sz w:val="24"/>
              <w:szCs w:val="24"/>
              <w:lang w:eastAsia="en-GB"/>
            </w:rPr>
          </w:pPr>
          <w:ins w:id="137"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"_Toc165561372"</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w:t>
            </w:r>
            <w:r>
              <w:rPr>
                <w:rFonts w:eastAsiaTheme="minorEastAsia"/>
                <w:b w:val="0"/>
                <w:bCs w:val="0"/>
                <w:noProof/>
                <w:sz w:val="24"/>
                <w:szCs w:val="24"/>
                <w:lang w:eastAsia="en-GB"/>
              </w:rPr>
              <w:tab/>
            </w:r>
            <w:r w:rsidRPr="002D098E">
              <w:rPr>
                <w:rStyle w:val="Hyperlink"/>
                <w:noProof/>
              </w:rPr>
              <w:t>5. Auditory Alerts</w:t>
            </w:r>
            <w:r>
              <w:rPr>
                <w:noProof/>
                <w:webHidden/>
              </w:rPr>
              <w:tab/>
            </w:r>
            <w:r>
              <w:rPr>
                <w:noProof/>
                <w:webHidden/>
              </w:rPr>
              <w:fldChar w:fldCharType="begin"/>
            </w:r>
            <w:r>
              <w:rPr>
                <w:noProof/>
                <w:webHidden/>
              </w:rPr>
              <w:instrText xml:space="preserve"> PAGEREF _Toc165561372 \h </w:instrText>
            </w:r>
            <w:r>
              <w:rPr>
                <w:noProof/>
                <w:webHidden/>
              </w:rPr>
            </w:r>
          </w:ins>
          <w:r>
            <w:rPr>
              <w:noProof/>
              <w:webHidden/>
            </w:rPr>
            <w:fldChar w:fldCharType="separate"/>
          </w:r>
          <w:ins w:id="138" w:author="Emanuel Covasa - STUDENT" w:date="2024-05-02T16:55:00Z">
            <w:r>
              <w:rPr>
                <w:noProof/>
                <w:webHidden/>
              </w:rPr>
              <w:t>14</w:t>
            </w:r>
            <w:r>
              <w:rPr>
                <w:noProof/>
                <w:webHidden/>
              </w:rPr>
              <w:fldChar w:fldCharType="end"/>
            </w:r>
            <w:r w:rsidRPr="002D098E">
              <w:rPr>
                <w:rStyle w:val="Hyperlink"/>
                <w:noProof/>
              </w:rPr>
              <w:fldChar w:fldCharType="end"/>
            </w:r>
          </w:ins>
        </w:p>
        <w:p w14:paraId="08EFA57E" w14:textId="394A7811" w:rsidR="0009365E" w:rsidRDefault="0009365E">
          <w:pPr>
            <w:pStyle w:val="TOC2"/>
            <w:tabs>
              <w:tab w:val="left" w:pos="720"/>
              <w:tab w:val="right" w:leader="dot" w:pos="9350"/>
            </w:tabs>
            <w:rPr>
              <w:ins w:id="139" w:author="Emanuel Covasa - STUDENT" w:date="2024-05-02T16:55:00Z"/>
              <w:rFonts w:eastAsiaTheme="minorEastAsia"/>
              <w:b w:val="0"/>
              <w:bCs w:val="0"/>
              <w:noProof/>
              <w:sz w:val="24"/>
              <w:szCs w:val="24"/>
              <w:lang w:eastAsia="en-GB"/>
            </w:rPr>
          </w:pPr>
          <w:ins w:id="140"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"_Toc165561373"</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6. Software Development and Prototyping:</w:t>
            </w:r>
            <w:r>
              <w:rPr>
                <w:noProof/>
                <w:webHidden/>
              </w:rPr>
              <w:tab/>
            </w:r>
            <w:r>
              <w:rPr>
                <w:noProof/>
                <w:webHidden/>
              </w:rPr>
              <w:fldChar w:fldCharType="begin"/>
            </w:r>
            <w:r>
              <w:rPr>
                <w:noProof/>
                <w:webHidden/>
              </w:rPr>
              <w:instrText xml:space="preserve"> PAGEREF _Toc165561373 \h </w:instrText>
            </w:r>
            <w:r>
              <w:rPr>
                <w:noProof/>
                <w:webHidden/>
              </w:rPr>
            </w:r>
          </w:ins>
          <w:r>
            <w:rPr>
              <w:noProof/>
              <w:webHidden/>
            </w:rPr>
            <w:fldChar w:fldCharType="separate"/>
          </w:r>
          <w:ins w:id="141" w:author="Emanuel Covasa - STUDENT" w:date="2024-05-02T16:55:00Z">
            <w:r>
              <w:rPr>
                <w:noProof/>
                <w:webHidden/>
              </w:rPr>
              <w:t>14</w:t>
            </w:r>
            <w:r>
              <w:rPr>
                <w:noProof/>
                <w:webHidden/>
              </w:rPr>
              <w:fldChar w:fldCharType="end"/>
            </w:r>
            <w:r w:rsidRPr="002D098E">
              <w:rPr>
                <w:rStyle w:val="Hyperlink"/>
                <w:noProof/>
              </w:rPr>
              <w:fldChar w:fldCharType="end"/>
            </w:r>
          </w:ins>
        </w:p>
        <w:p w14:paraId="6CAC9322" w14:textId="3B2AE66A" w:rsidR="0009365E" w:rsidRDefault="0009365E">
          <w:pPr>
            <w:pStyle w:val="TOC2"/>
            <w:tabs>
              <w:tab w:val="left" w:pos="720"/>
              <w:tab w:val="right" w:leader="dot" w:pos="9350"/>
            </w:tabs>
            <w:rPr>
              <w:ins w:id="142" w:author="Emanuel Covasa - STUDENT" w:date="2024-05-02T16:55:00Z"/>
              <w:rFonts w:eastAsiaTheme="minorEastAsia"/>
              <w:b w:val="0"/>
              <w:bCs w:val="0"/>
              <w:noProof/>
              <w:sz w:val="24"/>
              <w:szCs w:val="24"/>
              <w:lang w:eastAsia="en-GB"/>
            </w:rPr>
          </w:pPr>
          <w:ins w:id="143"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"_Toc165561374"</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w:t>
            </w:r>
            <w:r>
              <w:rPr>
                <w:rFonts w:eastAsiaTheme="minorEastAsia"/>
                <w:b w:val="0"/>
                <w:bCs w:val="0"/>
                <w:noProof/>
                <w:sz w:val="24"/>
                <w:szCs w:val="24"/>
                <w:lang w:eastAsia="en-GB"/>
              </w:rPr>
              <w:tab/>
            </w:r>
            <w:r w:rsidRPr="002D098E">
              <w:rPr>
                <w:rStyle w:val="Hyperlink"/>
                <w:noProof/>
              </w:rPr>
              <w:t>7. Customisable Experience</w:t>
            </w:r>
            <w:r>
              <w:rPr>
                <w:noProof/>
                <w:webHidden/>
              </w:rPr>
              <w:tab/>
            </w:r>
            <w:r>
              <w:rPr>
                <w:noProof/>
                <w:webHidden/>
              </w:rPr>
              <w:fldChar w:fldCharType="begin"/>
            </w:r>
            <w:r>
              <w:rPr>
                <w:noProof/>
                <w:webHidden/>
              </w:rPr>
              <w:instrText xml:space="preserve"> PAGEREF _Toc165561374 \h </w:instrText>
            </w:r>
            <w:r>
              <w:rPr>
                <w:noProof/>
                <w:webHidden/>
              </w:rPr>
            </w:r>
          </w:ins>
          <w:r>
            <w:rPr>
              <w:noProof/>
              <w:webHidden/>
            </w:rPr>
            <w:fldChar w:fldCharType="separate"/>
          </w:r>
          <w:ins w:id="144" w:author="Emanuel Covasa - STUDENT" w:date="2024-05-02T16:55:00Z">
            <w:r>
              <w:rPr>
                <w:noProof/>
                <w:webHidden/>
              </w:rPr>
              <w:t>15</w:t>
            </w:r>
            <w:r>
              <w:rPr>
                <w:noProof/>
                <w:webHidden/>
              </w:rPr>
              <w:fldChar w:fldCharType="end"/>
            </w:r>
            <w:r w:rsidRPr="002D098E">
              <w:rPr>
                <w:rStyle w:val="Hyperlink"/>
                <w:noProof/>
              </w:rPr>
              <w:fldChar w:fldCharType="end"/>
            </w:r>
          </w:ins>
        </w:p>
        <w:p w14:paraId="339580AE" w14:textId="1A1ADAD2" w:rsidR="0009365E" w:rsidRDefault="0009365E">
          <w:pPr>
            <w:pStyle w:val="TOC2"/>
            <w:tabs>
              <w:tab w:val="left" w:pos="720"/>
              <w:tab w:val="right" w:leader="dot" w:pos="9350"/>
            </w:tabs>
            <w:rPr>
              <w:ins w:id="145" w:author="Emanuel Covasa - STUDENT" w:date="2024-05-02T16:55:00Z"/>
              <w:rFonts w:eastAsiaTheme="minorEastAsia"/>
              <w:b w:val="0"/>
              <w:bCs w:val="0"/>
              <w:noProof/>
              <w:sz w:val="24"/>
              <w:szCs w:val="24"/>
              <w:lang w:eastAsia="en-GB"/>
            </w:rPr>
          </w:pPr>
          <w:ins w:id="146"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"_Toc165561375"</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8. Physical Design and Manufacturing:</w:t>
            </w:r>
            <w:r>
              <w:rPr>
                <w:noProof/>
                <w:webHidden/>
              </w:rPr>
              <w:tab/>
            </w:r>
            <w:r>
              <w:rPr>
                <w:noProof/>
                <w:webHidden/>
              </w:rPr>
              <w:fldChar w:fldCharType="begin"/>
            </w:r>
            <w:r>
              <w:rPr>
                <w:noProof/>
                <w:webHidden/>
              </w:rPr>
              <w:instrText xml:space="preserve"> PAGEREF _Toc165561375 \h </w:instrText>
            </w:r>
            <w:r>
              <w:rPr>
                <w:noProof/>
                <w:webHidden/>
              </w:rPr>
            </w:r>
          </w:ins>
          <w:r>
            <w:rPr>
              <w:noProof/>
              <w:webHidden/>
            </w:rPr>
            <w:fldChar w:fldCharType="separate"/>
          </w:r>
          <w:ins w:id="147" w:author="Emanuel Covasa - STUDENT" w:date="2024-05-02T16:55:00Z">
            <w:r>
              <w:rPr>
                <w:noProof/>
                <w:webHidden/>
              </w:rPr>
              <w:t>15</w:t>
            </w:r>
            <w:r>
              <w:rPr>
                <w:noProof/>
                <w:webHidden/>
              </w:rPr>
              <w:fldChar w:fldCharType="end"/>
            </w:r>
            <w:r w:rsidRPr="002D098E">
              <w:rPr>
                <w:rStyle w:val="Hyperlink"/>
                <w:noProof/>
              </w:rPr>
              <w:fldChar w:fldCharType="end"/>
            </w:r>
          </w:ins>
        </w:p>
        <w:p w14:paraId="09765A52" w14:textId="67F1F95B" w:rsidR="0009365E" w:rsidRDefault="0009365E">
          <w:pPr>
            <w:pStyle w:val="TOC2"/>
            <w:tabs>
              <w:tab w:val="left" w:pos="720"/>
              <w:tab w:val="right" w:leader="dot" w:pos="9350"/>
            </w:tabs>
            <w:rPr>
              <w:ins w:id="148" w:author="Emanuel Covasa - STUDENT" w:date="2024-05-02T16:55:00Z"/>
              <w:rFonts w:eastAsiaTheme="minorEastAsia"/>
              <w:b w:val="0"/>
              <w:bCs w:val="0"/>
              <w:noProof/>
              <w:sz w:val="24"/>
              <w:szCs w:val="24"/>
              <w:lang w:eastAsia="en-GB"/>
            </w:rPr>
          </w:pPr>
          <w:ins w:id="149"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"_Toc165561376"</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9. Software Development and Backend Integration(new):</w:t>
            </w:r>
            <w:r>
              <w:rPr>
                <w:noProof/>
                <w:webHidden/>
              </w:rPr>
              <w:tab/>
            </w:r>
            <w:r>
              <w:rPr>
                <w:noProof/>
                <w:webHidden/>
              </w:rPr>
              <w:fldChar w:fldCharType="begin"/>
            </w:r>
            <w:r>
              <w:rPr>
                <w:noProof/>
                <w:webHidden/>
              </w:rPr>
              <w:instrText xml:space="preserve"> PAGEREF _Toc165561376 \h </w:instrText>
            </w:r>
            <w:r>
              <w:rPr>
                <w:noProof/>
                <w:webHidden/>
              </w:rPr>
            </w:r>
          </w:ins>
          <w:r>
            <w:rPr>
              <w:noProof/>
              <w:webHidden/>
            </w:rPr>
            <w:fldChar w:fldCharType="separate"/>
          </w:r>
          <w:ins w:id="150" w:author="Emanuel Covasa - STUDENT" w:date="2024-05-02T16:55:00Z">
            <w:r>
              <w:rPr>
                <w:noProof/>
                <w:webHidden/>
              </w:rPr>
              <w:t>15</w:t>
            </w:r>
            <w:r>
              <w:rPr>
                <w:noProof/>
                <w:webHidden/>
              </w:rPr>
              <w:fldChar w:fldCharType="end"/>
            </w:r>
            <w:r w:rsidRPr="002D098E">
              <w:rPr>
                <w:rStyle w:val="Hyperlink"/>
                <w:noProof/>
              </w:rPr>
              <w:fldChar w:fldCharType="end"/>
            </w:r>
          </w:ins>
        </w:p>
        <w:p w14:paraId="1C73BDBA" w14:textId="52DD3F9D" w:rsidR="0009365E" w:rsidRDefault="0009365E">
          <w:pPr>
            <w:pStyle w:val="TOC1"/>
            <w:tabs>
              <w:tab w:val="right" w:leader="dot" w:pos="9350"/>
            </w:tabs>
            <w:rPr>
              <w:ins w:id="151" w:author="Emanuel Covasa - STUDENT" w:date="2024-05-02T16:55:00Z"/>
              <w:rFonts w:eastAsiaTheme="minorEastAsia"/>
              <w:b w:val="0"/>
              <w:bCs w:val="0"/>
              <w:i w:val="0"/>
              <w:iCs w:val="0"/>
              <w:noProof/>
              <w:lang w:eastAsia="en-GB"/>
            </w:rPr>
          </w:pPr>
          <w:ins w:id="152"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"_Toc165561377"</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Rigorous Testing Strategy(update)</w:t>
            </w:r>
            <w:r>
              <w:rPr>
                <w:noProof/>
                <w:webHidden/>
              </w:rPr>
              <w:tab/>
            </w:r>
            <w:r>
              <w:rPr>
                <w:noProof/>
                <w:webHidden/>
              </w:rPr>
              <w:fldChar w:fldCharType="begin"/>
            </w:r>
            <w:r>
              <w:rPr>
                <w:noProof/>
                <w:webHidden/>
              </w:rPr>
              <w:instrText xml:space="preserve"> PAGEREF _Toc165561377 \h </w:instrText>
            </w:r>
            <w:r>
              <w:rPr>
                <w:noProof/>
                <w:webHidden/>
              </w:rPr>
            </w:r>
          </w:ins>
          <w:r>
            <w:rPr>
              <w:noProof/>
              <w:webHidden/>
            </w:rPr>
            <w:fldChar w:fldCharType="separate"/>
          </w:r>
          <w:ins w:id="153" w:author="Emanuel Covasa - STUDENT" w:date="2024-05-02T16:55:00Z">
            <w:r>
              <w:rPr>
                <w:noProof/>
                <w:webHidden/>
              </w:rPr>
              <w:t>16</w:t>
            </w:r>
            <w:r>
              <w:rPr>
                <w:noProof/>
                <w:webHidden/>
              </w:rPr>
              <w:fldChar w:fldCharType="end"/>
            </w:r>
            <w:r w:rsidRPr="002D098E">
              <w:rPr>
                <w:rStyle w:val="Hyperlink"/>
                <w:noProof/>
              </w:rPr>
              <w:fldChar w:fldCharType="end"/>
            </w:r>
          </w:ins>
        </w:p>
        <w:p w14:paraId="1F425C6B" w14:textId="47D2FD97" w:rsidR="0009365E" w:rsidRDefault="0009365E">
          <w:pPr>
            <w:pStyle w:val="TOC1"/>
            <w:tabs>
              <w:tab w:val="right" w:leader="dot" w:pos="9350"/>
            </w:tabs>
            <w:rPr>
              <w:ins w:id="154" w:author="Emanuel Covasa - STUDENT" w:date="2024-05-02T16:55:00Z"/>
              <w:rFonts w:eastAsiaTheme="minorEastAsia"/>
              <w:b w:val="0"/>
              <w:bCs w:val="0"/>
              <w:i w:val="0"/>
              <w:iCs w:val="0"/>
              <w:noProof/>
              <w:lang w:eastAsia="en-GB"/>
            </w:rPr>
          </w:pPr>
          <w:ins w:id="155"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"_Toc165561378"</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Security Considerations(update):</w:t>
            </w:r>
            <w:r>
              <w:rPr>
                <w:noProof/>
                <w:webHidden/>
              </w:rPr>
              <w:tab/>
            </w:r>
            <w:r>
              <w:rPr>
                <w:noProof/>
                <w:webHidden/>
              </w:rPr>
              <w:fldChar w:fldCharType="begin"/>
            </w:r>
            <w:r>
              <w:rPr>
                <w:noProof/>
                <w:webHidden/>
              </w:rPr>
              <w:instrText xml:space="preserve"> PAGEREF _Toc165561378 \h </w:instrText>
            </w:r>
            <w:r>
              <w:rPr>
                <w:noProof/>
                <w:webHidden/>
              </w:rPr>
            </w:r>
          </w:ins>
          <w:r>
            <w:rPr>
              <w:noProof/>
              <w:webHidden/>
            </w:rPr>
            <w:fldChar w:fldCharType="separate"/>
          </w:r>
          <w:ins w:id="156" w:author="Emanuel Covasa - STUDENT" w:date="2024-05-02T16:55:00Z">
            <w:r>
              <w:rPr>
                <w:noProof/>
                <w:webHidden/>
              </w:rPr>
              <w:t>16</w:t>
            </w:r>
            <w:r>
              <w:rPr>
                <w:noProof/>
                <w:webHidden/>
              </w:rPr>
              <w:fldChar w:fldCharType="end"/>
            </w:r>
            <w:r w:rsidRPr="002D098E">
              <w:rPr>
                <w:rStyle w:val="Hyperlink"/>
                <w:noProof/>
              </w:rPr>
              <w:fldChar w:fldCharType="end"/>
            </w:r>
          </w:ins>
        </w:p>
        <w:p w14:paraId="4FE03229" w14:textId="0F45C5CE" w:rsidR="0009365E" w:rsidRDefault="0009365E">
          <w:pPr>
            <w:pStyle w:val="TOC1"/>
            <w:tabs>
              <w:tab w:val="right" w:leader="dot" w:pos="9350"/>
            </w:tabs>
            <w:rPr>
              <w:ins w:id="157" w:author="Emanuel Covasa - STUDENT" w:date="2024-05-02T16:55:00Z"/>
              <w:rFonts w:eastAsiaTheme="minorEastAsia"/>
              <w:b w:val="0"/>
              <w:bCs w:val="0"/>
              <w:i w:val="0"/>
              <w:iCs w:val="0"/>
              <w:noProof/>
              <w:lang w:eastAsia="en-GB"/>
            </w:rPr>
          </w:pPr>
          <w:ins w:id="158"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"_Toc165561379"</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Vision for the Future:</w:t>
            </w:r>
            <w:r>
              <w:rPr>
                <w:noProof/>
                <w:webHidden/>
              </w:rPr>
              <w:tab/>
            </w:r>
            <w:r>
              <w:rPr>
                <w:noProof/>
                <w:webHidden/>
              </w:rPr>
              <w:fldChar w:fldCharType="begin"/>
            </w:r>
            <w:r>
              <w:rPr>
                <w:noProof/>
                <w:webHidden/>
              </w:rPr>
              <w:instrText xml:space="preserve"> PAGEREF _Toc165561379 \h </w:instrText>
            </w:r>
            <w:r>
              <w:rPr>
                <w:noProof/>
                <w:webHidden/>
              </w:rPr>
            </w:r>
          </w:ins>
          <w:r>
            <w:rPr>
              <w:noProof/>
              <w:webHidden/>
            </w:rPr>
            <w:fldChar w:fldCharType="separate"/>
          </w:r>
          <w:ins w:id="159" w:author="Emanuel Covasa - STUDENT" w:date="2024-05-02T16:55:00Z">
            <w:r>
              <w:rPr>
                <w:noProof/>
                <w:webHidden/>
              </w:rPr>
              <w:t>16</w:t>
            </w:r>
            <w:r>
              <w:rPr>
                <w:noProof/>
                <w:webHidden/>
              </w:rPr>
              <w:fldChar w:fldCharType="end"/>
            </w:r>
            <w:r w:rsidRPr="002D098E">
              <w:rPr>
                <w:rStyle w:val="Hyperlink"/>
                <w:noProof/>
              </w:rPr>
              <w:fldChar w:fldCharType="end"/>
            </w:r>
          </w:ins>
        </w:p>
        <w:p w14:paraId="66F13F0F" w14:textId="374FAA7F" w:rsidR="0009365E" w:rsidRDefault="0009365E">
          <w:pPr>
            <w:pStyle w:val="TOC2"/>
            <w:tabs>
              <w:tab w:val="left" w:pos="720"/>
              <w:tab w:val="right" w:leader="dot" w:pos="9350"/>
            </w:tabs>
            <w:rPr>
              <w:ins w:id="160" w:author="Emanuel Covasa - STUDENT" w:date="2024-05-02T16:55:00Z"/>
              <w:rFonts w:eastAsiaTheme="minorEastAsia"/>
              <w:b w:val="0"/>
              <w:bCs w:val="0"/>
              <w:noProof/>
              <w:sz w:val="24"/>
              <w:szCs w:val="24"/>
              <w:lang w:eastAsia="en-GB"/>
            </w:rPr>
          </w:pPr>
          <w:ins w:id="161"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"_Toc165561380"</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Miniaturisation and Integration:</w:t>
            </w:r>
            <w:r>
              <w:rPr>
                <w:noProof/>
                <w:webHidden/>
              </w:rPr>
              <w:tab/>
            </w:r>
            <w:r>
              <w:rPr>
                <w:noProof/>
                <w:webHidden/>
              </w:rPr>
              <w:fldChar w:fldCharType="begin"/>
            </w:r>
            <w:r>
              <w:rPr>
                <w:noProof/>
                <w:webHidden/>
              </w:rPr>
              <w:instrText xml:space="preserve"> PAGEREF _Toc165561380 \h </w:instrText>
            </w:r>
            <w:r>
              <w:rPr>
                <w:noProof/>
                <w:webHidden/>
              </w:rPr>
            </w:r>
          </w:ins>
          <w:r>
            <w:rPr>
              <w:noProof/>
              <w:webHidden/>
            </w:rPr>
            <w:fldChar w:fldCharType="separate"/>
          </w:r>
          <w:ins w:id="162" w:author="Emanuel Covasa - STUDENT" w:date="2024-05-02T16:55:00Z">
            <w:r>
              <w:rPr>
                <w:noProof/>
                <w:webHidden/>
              </w:rPr>
              <w:t>17</w:t>
            </w:r>
            <w:r>
              <w:rPr>
                <w:noProof/>
                <w:webHidden/>
              </w:rPr>
              <w:fldChar w:fldCharType="end"/>
            </w:r>
            <w:r w:rsidRPr="002D098E">
              <w:rPr>
                <w:rStyle w:val="Hyperlink"/>
                <w:noProof/>
              </w:rPr>
              <w:fldChar w:fldCharType="end"/>
            </w:r>
          </w:ins>
        </w:p>
        <w:p w14:paraId="500D1F6E" w14:textId="00B2289C" w:rsidR="0009365E" w:rsidRDefault="0009365E">
          <w:pPr>
            <w:pStyle w:val="TOC1"/>
            <w:tabs>
              <w:tab w:val="right" w:leader="dot" w:pos="9350"/>
            </w:tabs>
            <w:rPr>
              <w:ins w:id="163" w:author="Emanuel Covasa - STUDENT" w:date="2024-05-02T16:55:00Z"/>
              <w:rFonts w:eastAsiaTheme="minorEastAsia"/>
              <w:b w:val="0"/>
              <w:bCs w:val="0"/>
              <w:i w:val="0"/>
              <w:iCs w:val="0"/>
              <w:noProof/>
              <w:lang w:eastAsia="en-GB"/>
            </w:rPr>
          </w:pPr>
          <w:ins w:id="164"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"_Toc165561381"</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rPr>
              <w:t>Ethical Risk Assessment of the Smart Hydration Companion Project</w:t>
            </w:r>
            <w:r>
              <w:rPr>
                <w:noProof/>
                <w:webHidden/>
              </w:rPr>
              <w:tab/>
            </w:r>
            <w:r>
              <w:rPr>
                <w:noProof/>
                <w:webHidden/>
              </w:rPr>
              <w:fldChar w:fldCharType="begin"/>
            </w:r>
            <w:r>
              <w:rPr>
                <w:noProof/>
                <w:webHidden/>
              </w:rPr>
              <w:instrText xml:space="preserve"> PAGEREF _Toc165561381 \h </w:instrText>
            </w:r>
            <w:r>
              <w:rPr>
                <w:noProof/>
                <w:webHidden/>
              </w:rPr>
            </w:r>
          </w:ins>
          <w:r>
            <w:rPr>
              <w:noProof/>
              <w:webHidden/>
            </w:rPr>
            <w:fldChar w:fldCharType="separate"/>
          </w:r>
          <w:ins w:id="165" w:author="Emanuel Covasa - STUDENT" w:date="2024-05-02T16:55:00Z">
            <w:r>
              <w:rPr>
                <w:noProof/>
                <w:webHidden/>
              </w:rPr>
              <w:t>18</w:t>
            </w:r>
            <w:r>
              <w:rPr>
                <w:noProof/>
                <w:webHidden/>
              </w:rPr>
              <w:fldChar w:fldCharType="end"/>
            </w:r>
            <w:r w:rsidRPr="002D098E">
              <w:rPr>
                <w:rStyle w:val="Hyperlink"/>
                <w:noProof/>
              </w:rPr>
              <w:fldChar w:fldCharType="end"/>
            </w:r>
          </w:ins>
        </w:p>
        <w:p w14:paraId="227B97E7" w14:textId="7A2FCF4F" w:rsidR="0009365E" w:rsidRDefault="0009365E">
          <w:pPr>
            <w:pStyle w:val="TOC1"/>
            <w:tabs>
              <w:tab w:val="right" w:leader="dot" w:pos="9350"/>
            </w:tabs>
            <w:rPr>
              <w:ins w:id="166" w:author="Emanuel Covasa - STUDENT" w:date="2024-05-02T16:55:00Z"/>
              <w:rFonts w:eastAsiaTheme="minorEastAsia"/>
              <w:b w:val="0"/>
              <w:bCs w:val="0"/>
              <w:i w:val="0"/>
              <w:iCs w:val="0"/>
              <w:noProof/>
              <w:lang w:eastAsia="en-GB"/>
            </w:rPr>
          </w:pPr>
          <w:ins w:id="167"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"_Toc165561382"</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Usage:</w:t>
            </w:r>
            <w:r>
              <w:rPr>
                <w:noProof/>
                <w:webHidden/>
              </w:rPr>
              <w:tab/>
            </w:r>
            <w:r>
              <w:rPr>
                <w:noProof/>
                <w:webHidden/>
              </w:rPr>
              <w:fldChar w:fldCharType="begin"/>
            </w:r>
            <w:r>
              <w:rPr>
                <w:noProof/>
                <w:webHidden/>
              </w:rPr>
              <w:instrText xml:space="preserve"> PAGEREF _Toc165561382 \h </w:instrText>
            </w:r>
            <w:r>
              <w:rPr>
                <w:noProof/>
                <w:webHidden/>
              </w:rPr>
            </w:r>
          </w:ins>
          <w:r>
            <w:rPr>
              <w:noProof/>
              <w:webHidden/>
            </w:rPr>
            <w:fldChar w:fldCharType="separate"/>
          </w:r>
          <w:ins w:id="168" w:author="Emanuel Covasa - STUDENT" w:date="2024-05-02T16:55:00Z">
            <w:r>
              <w:rPr>
                <w:noProof/>
                <w:webHidden/>
              </w:rPr>
              <w:t>20</w:t>
            </w:r>
            <w:r>
              <w:rPr>
                <w:noProof/>
                <w:webHidden/>
              </w:rPr>
              <w:fldChar w:fldCharType="end"/>
            </w:r>
            <w:r w:rsidRPr="002D098E">
              <w:rPr>
                <w:rStyle w:val="Hyperlink"/>
                <w:noProof/>
              </w:rPr>
              <w:fldChar w:fldCharType="end"/>
            </w:r>
          </w:ins>
        </w:p>
        <w:p w14:paraId="7A7F43B1" w14:textId="1C1E129B" w:rsidR="0009365E" w:rsidRDefault="0009365E">
          <w:pPr>
            <w:pStyle w:val="TOC2"/>
            <w:tabs>
              <w:tab w:val="left" w:pos="720"/>
              <w:tab w:val="right" w:leader="dot" w:pos="9350"/>
            </w:tabs>
            <w:rPr>
              <w:ins w:id="169" w:author="Emanuel Covasa - STUDENT" w:date="2024-05-02T16:55:00Z"/>
              <w:rFonts w:eastAsiaTheme="minorEastAsia"/>
              <w:b w:val="0"/>
              <w:bCs w:val="0"/>
              <w:noProof/>
              <w:sz w:val="24"/>
              <w:szCs w:val="24"/>
              <w:lang w:eastAsia="en-GB"/>
            </w:rPr>
          </w:pPr>
          <w:ins w:id="170"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"_Toc165561383"</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Main Functions:</w:t>
            </w:r>
            <w:r>
              <w:rPr>
                <w:noProof/>
                <w:webHidden/>
              </w:rPr>
              <w:tab/>
            </w:r>
            <w:r>
              <w:rPr>
                <w:noProof/>
                <w:webHidden/>
              </w:rPr>
              <w:fldChar w:fldCharType="begin"/>
            </w:r>
            <w:r>
              <w:rPr>
                <w:noProof/>
                <w:webHidden/>
              </w:rPr>
              <w:instrText xml:space="preserve"> PAGEREF _Toc165561383 \h </w:instrText>
            </w:r>
            <w:r>
              <w:rPr>
                <w:noProof/>
                <w:webHidden/>
              </w:rPr>
            </w:r>
          </w:ins>
          <w:r>
            <w:rPr>
              <w:noProof/>
              <w:webHidden/>
            </w:rPr>
            <w:fldChar w:fldCharType="separate"/>
          </w:r>
          <w:ins w:id="171" w:author="Emanuel Covasa - STUDENT" w:date="2024-05-02T16:55:00Z">
            <w:r>
              <w:rPr>
                <w:noProof/>
                <w:webHidden/>
              </w:rPr>
              <w:t>20</w:t>
            </w:r>
            <w:r>
              <w:rPr>
                <w:noProof/>
                <w:webHidden/>
              </w:rPr>
              <w:fldChar w:fldCharType="end"/>
            </w:r>
            <w:r w:rsidRPr="002D098E">
              <w:rPr>
                <w:rStyle w:val="Hyperlink"/>
                <w:noProof/>
              </w:rPr>
              <w:fldChar w:fldCharType="end"/>
            </w:r>
          </w:ins>
        </w:p>
        <w:p w14:paraId="7F54E824" w14:textId="7907AF74" w:rsidR="0009365E" w:rsidRDefault="0009365E">
          <w:pPr>
            <w:pStyle w:val="TOC2"/>
            <w:tabs>
              <w:tab w:val="left" w:pos="720"/>
              <w:tab w:val="right" w:leader="dot" w:pos="9350"/>
            </w:tabs>
            <w:rPr>
              <w:ins w:id="172" w:author="Emanuel Covasa - STUDENT" w:date="2024-05-02T16:55:00Z"/>
              <w:rFonts w:eastAsiaTheme="minorEastAsia"/>
              <w:b w:val="0"/>
              <w:bCs w:val="0"/>
              <w:noProof/>
              <w:sz w:val="24"/>
              <w:szCs w:val="24"/>
              <w:lang w:eastAsia="en-GB"/>
            </w:rPr>
          </w:pPr>
          <w:ins w:id="173"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"_Toc165561384"</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rFonts w:ascii="Microsoft Sans Serif" w:hAnsi="Microsoft Sans Serif" w:cs="Microsoft Sans Serif"/>
                <w:noProof/>
                <w:lang w:val="en-GB"/>
              </w:rPr>
              <w:t>-</w:t>
            </w:r>
            <w:r>
              <w:rPr>
                <w:rFonts w:eastAsiaTheme="minorEastAsia"/>
                <w:b w:val="0"/>
                <w:bCs w:val="0"/>
                <w:noProof/>
                <w:sz w:val="24"/>
                <w:szCs w:val="24"/>
                <w:lang w:eastAsia="en-GB"/>
              </w:rPr>
              <w:tab/>
            </w:r>
            <w:r w:rsidRPr="002D098E">
              <w:rPr>
                <w:rStyle w:val="Hyperlink"/>
                <w:noProof/>
                <w:lang w:val="en-GB"/>
              </w:rPr>
              <w:t>Start-up Procedure:</w:t>
            </w:r>
            <w:r>
              <w:rPr>
                <w:noProof/>
                <w:webHidden/>
              </w:rPr>
              <w:tab/>
            </w:r>
            <w:r>
              <w:rPr>
                <w:noProof/>
                <w:webHidden/>
              </w:rPr>
              <w:fldChar w:fldCharType="begin"/>
            </w:r>
            <w:r>
              <w:rPr>
                <w:noProof/>
                <w:webHidden/>
              </w:rPr>
              <w:instrText xml:space="preserve"> PAGEREF _Toc165561384 \h </w:instrText>
            </w:r>
            <w:r>
              <w:rPr>
                <w:noProof/>
                <w:webHidden/>
              </w:rPr>
            </w:r>
          </w:ins>
          <w:r>
            <w:rPr>
              <w:noProof/>
              <w:webHidden/>
            </w:rPr>
            <w:fldChar w:fldCharType="separate"/>
          </w:r>
          <w:ins w:id="174" w:author="Emanuel Covasa - STUDENT" w:date="2024-05-02T16:55:00Z">
            <w:r>
              <w:rPr>
                <w:noProof/>
                <w:webHidden/>
              </w:rPr>
              <w:t>20</w:t>
            </w:r>
            <w:r>
              <w:rPr>
                <w:noProof/>
                <w:webHidden/>
              </w:rPr>
              <w:fldChar w:fldCharType="end"/>
            </w:r>
            <w:r w:rsidRPr="002D098E">
              <w:rPr>
                <w:rStyle w:val="Hyperlink"/>
                <w:noProof/>
              </w:rPr>
              <w:fldChar w:fldCharType="end"/>
            </w:r>
          </w:ins>
        </w:p>
        <w:p w14:paraId="775A9D3E" w14:textId="3BFD5DAB" w:rsidR="0009365E" w:rsidRDefault="0009365E">
          <w:pPr>
            <w:pStyle w:val="TOC2"/>
            <w:tabs>
              <w:tab w:val="left" w:pos="720"/>
              <w:tab w:val="right" w:leader="dot" w:pos="9350"/>
            </w:tabs>
            <w:rPr>
              <w:ins w:id="175" w:author="Emanuel Covasa - STUDENT" w:date="2024-05-02T16:55:00Z"/>
              <w:rFonts w:eastAsiaTheme="minorEastAsia"/>
              <w:b w:val="0"/>
              <w:bCs w:val="0"/>
              <w:noProof/>
              <w:sz w:val="24"/>
              <w:szCs w:val="24"/>
              <w:lang w:eastAsia="en-GB"/>
            </w:rPr>
          </w:pPr>
          <w:ins w:id="176" w:author="Emanuel Covasa - STUDENT" w:date="2024-05-02T16:55:00Z">
            <w:r w:rsidRPr="002D098E">
              <w:rPr>
                <w:rStyle w:val="Hyperlink"/>
                <w:noProof/>
              </w:rPr>
              <w:fldChar w:fldCharType="begin"/>
            </w:r>
            <w:r w:rsidRPr="002D098E">
              <w:rPr>
                <w:rStyle w:val="Hyperlink"/>
                <w:noProof/>
              </w:rPr>
              <w:instrText xml:space="preserve"> </w:instrText>
            </w:r>
            <w:r>
              <w:rPr>
                <w:noProof/>
              </w:rPr>
              <w:instrText>HYPERLINK \l "_Toc165561385"</w:instrText>
            </w:r>
            <w:r w:rsidRPr="002D098E">
              <w:rPr>
                <w:rStyle w:val="Hyperlink"/>
                <w:noProof/>
              </w:rPr>
              <w:instrText xml:space="preserve"> </w:instrText>
            </w:r>
            <w:r w:rsidRPr="002D098E">
              <w:rPr>
                <w:rStyle w:val="Hyperlink"/>
                <w:noProof/>
              </w:rPr>
            </w:r>
            <w:r w:rsidRPr="002D098E">
              <w:rPr>
                <w:rStyle w:val="Hyperlink"/>
                <w:noProof/>
              </w:rPr>
              <w:fldChar w:fldCharType="separate"/>
            </w:r>
            <w:r w:rsidRPr="002D098E">
              <w:rPr>
                <w:rStyle w:val="Hyperlink"/>
                <w:noProof/>
                <w:lang w:val="en-GB"/>
              </w:rPr>
              <w:t>-</w:t>
            </w:r>
            <w:r>
              <w:rPr>
                <w:rFonts w:eastAsiaTheme="minorEastAsia"/>
                <w:b w:val="0"/>
                <w:bCs w:val="0"/>
                <w:noProof/>
                <w:sz w:val="24"/>
                <w:szCs w:val="24"/>
                <w:lang w:eastAsia="en-GB"/>
              </w:rPr>
              <w:tab/>
            </w:r>
            <w:r w:rsidRPr="002D098E">
              <w:rPr>
                <w:rStyle w:val="Hyperlink"/>
                <w:noProof/>
                <w:lang w:val="en-GB"/>
              </w:rPr>
              <w:t>Menu Mode Options:</w:t>
            </w:r>
            <w:r>
              <w:rPr>
                <w:noProof/>
                <w:webHidden/>
              </w:rPr>
              <w:tab/>
            </w:r>
            <w:r>
              <w:rPr>
                <w:noProof/>
                <w:webHidden/>
              </w:rPr>
              <w:fldChar w:fldCharType="begin"/>
            </w:r>
            <w:r>
              <w:rPr>
                <w:noProof/>
                <w:webHidden/>
              </w:rPr>
              <w:instrText xml:space="preserve"> PAGEREF _Toc165561385 \h </w:instrText>
            </w:r>
            <w:r>
              <w:rPr>
                <w:noProof/>
                <w:webHidden/>
              </w:rPr>
            </w:r>
          </w:ins>
          <w:r>
            <w:rPr>
              <w:noProof/>
              <w:webHidden/>
            </w:rPr>
            <w:fldChar w:fldCharType="separate"/>
          </w:r>
          <w:ins w:id="177" w:author="Emanuel Covasa - STUDENT" w:date="2024-05-02T16:55:00Z">
            <w:r>
              <w:rPr>
                <w:noProof/>
                <w:webHidden/>
              </w:rPr>
              <w:t>21</w:t>
            </w:r>
            <w:r>
              <w:rPr>
                <w:noProof/>
                <w:webHidden/>
              </w:rPr>
              <w:fldChar w:fldCharType="end"/>
            </w:r>
            <w:r w:rsidRPr="002D098E">
              <w:rPr>
                <w:rStyle w:val="Hyperlink"/>
                <w:noProof/>
              </w:rPr>
              <w:fldChar w:fldCharType="end"/>
            </w:r>
          </w:ins>
        </w:p>
        <w:p w14:paraId="485A88A2" w14:textId="6A4F5094" w:rsidR="003A5E11" w:rsidDel="002F30F4" w:rsidRDefault="003A5E11">
          <w:pPr>
            <w:pStyle w:val="TOC1"/>
            <w:tabs>
              <w:tab w:val="right" w:leader="dot" w:pos="9350"/>
            </w:tabs>
            <w:rPr>
              <w:ins w:id="178" w:author="Emanuel Covasa" w:date="2024-04-30T23:13:00Z"/>
              <w:del w:id="179" w:author="Emanuel Covasa - STUDENT" w:date="2024-05-02T15:19:00Z"/>
              <w:rFonts w:eastAsiaTheme="minorEastAsia"/>
              <w:b w:val="0"/>
              <w:bCs w:val="0"/>
              <w:i w:val="0"/>
              <w:iCs w:val="0"/>
              <w:noProof/>
              <w:lang w:eastAsia="en-GB"/>
            </w:rPr>
          </w:pPr>
          <w:ins w:id="180" w:author="Emanuel Covasa" w:date="2024-04-30T23:13:00Z">
            <w:del w:id="181" w:author="Emanuel Covasa - STUDENT" w:date="2024-05-02T15:19:00Z">
              <w:r w:rsidRPr="00DD06FB" w:rsidDel="002F30F4">
                <w:rPr>
                  <w:rStyle w:val="Hyperlink"/>
                  <w:noProof/>
                </w:rPr>
                <w:delText>Team Members:</w:delText>
              </w:r>
              <w:r w:rsidDel="002F30F4">
                <w:rPr>
                  <w:noProof/>
                  <w:webHidden/>
                </w:rPr>
                <w:tab/>
                <w:delText>3</w:delText>
              </w:r>
            </w:del>
          </w:ins>
        </w:p>
        <w:p w14:paraId="54388AB6" w14:textId="525CDC33" w:rsidR="003A5E11" w:rsidDel="002F30F4" w:rsidRDefault="003A5E11">
          <w:pPr>
            <w:pStyle w:val="TOC1"/>
            <w:tabs>
              <w:tab w:val="right" w:leader="dot" w:pos="9350"/>
            </w:tabs>
            <w:rPr>
              <w:ins w:id="182" w:author="Emanuel Covasa" w:date="2024-04-30T23:13:00Z"/>
              <w:del w:id="183" w:author="Emanuel Covasa - STUDENT" w:date="2024-05-02T15:19:00Z"/>
              <w:rFonts w:eastAsiaTheme="minorEastAsia"/>
              <w:b w:val="0"/>
              <w:bCs w:val="0"/>
              <w:i w:val="0"/>
              <w:iCs w:val="0"/>
              <w:noProof/>
              <w:lang w:eastAsia="en-GB"/>
            </w:rPr>
          </w:pPr>
          <w:ins w:id="184" w:author="Emanuel Covasa" w:date="2024-04-30T23:13:00Z">
            <w:del w:id="185" w:author="Emanuel Covasa - STUDENT" w:date="2024-05-02T15:19:00Z">
              <w:r w:rsidRPr="00DD06FB" w:rsidDel="002F30F4">
                <w:rPr>
                  <w:rStyle w:val="Hyperlink"/>
                  <w:noProof/>
                  <w:lang w:val="en-GB"/>
                </w:rPr>
                <w:delText>Links:</w:delText>
              </w:r>
              <w:r w:rsidDel="002F30F4">
                <w:rPr>
                  <w:noProof/>
                  <w:webHidden/>
                </w:rPr>
                <w:tab/>
                <w:delText>3</w:delText>
              </w:r>
            </w:del>
          </w:ins>
        </w:p>
        <w:p w14:paraId="182E5C7C" w14:textId="44F70B2E" w:rsidR="003A5E11" w:rsidDel="002F30F4" w:rsidRDefault="003A5E11">
          <w:pPr>
            <w:pStyle w:val="TOC2"/>
            <w:tabs>
              <w:tab w:val="left" w:pos="720"/>
              <w:tab w:val="right" w:leader="dot" w:pos="9350"/>
            </w:tabs>
            <w:rPr>
              <w:ins w:id="186" w:author="Emanuel Covasa" w:date="2024-04-30T23:13:00Z"/>
              <w:del w:id="187" w:author="Emanuel Covasa - STUDENT" w:date="2024-05-02T15:19:00Z"/>
              <w:rFonts w:eastAsiaTheme="minorEastAsia"/>
              <w:b w:val="0"/>
              <w:bCs w:val="0"/>
              <w:noProof/>
              <w:sz w:val="24"/>
              <w:szCs w:val="24"/>
              <w:lang w:eastAsia="en-GB"/>
            </w:rPr>
          </w:pPr>
          <w:ins w:id="188" w:author="Emanuel Covasa" w:date="2024-04-30T23:13:00Z">
            <w:del w:id="189" w:author="Emanuel Covasa - STUDENT" w:date="2024-05-02T15:19:00Z">
              <w:r w:rsidRPr="00DD06FB" w:rsidDel="002F30F4">
                <w:rPr>
                  <w:rStyle w:val="Hyperlink"/>
                  <w:rFonts w:ascii="Symbol" w:hAnsi="Symbol" w:cs="Microsoft Sans Serif"/>
                  <w:noProof/>
                  <w:kern w:val="0"/>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Trello Page:</w:delText>
              </w:r>
              <w:r w:rsidDel="002F30F4">
                <w:rPr>
                  <w:noProof/>
                  <w:webHidden/>
                </w:rPr>
                <w:tab/>
                <w:delText>3</w:delText>
              </w:r>
            </w:del>
          </w:ins>
        </w:p>
        <w:p w14:paraId="459EB7E5" w14:textId="4A7BD628" w:rsidR="003A5E11" w:rsidDel="002F30F4" w:rsidRDefault="003A5E11">
          <w:pPr>
            <w:pStyle w:val="TOC2"/>
            <w:tabs>
              <w:tab w:val="left" w:pos="720"/>
              <w:tab w:val="right" w:leader="dot" w:pos="9350"/>
            </w:tabs>
            <w:rPr>
              <w:ins w:id="190" w:author="Emanuel Covasa" w:date="2024-04-30T23:13:00Z"/>
              <w:del w:id="191" w:author="Emanuel Covasa - STUDENT" w:date="2024-05-02T15:19:00Z"/>
              <w:rFonts w:eastAsiaTheme="minorEastAsia"/>
              <w:b w:val="0"/>
              <w:bCs w:val="0"/>
              <w:noProof/>
              <w:sz w:val="24"/>
              <w:szCs w:val="24"/>
              <w:lang w:eastAsia="en-GB"/>
            </w:rPr>
          </w:pPr>
          <w:ins w:id="192" w:author="Emanuel Covasa" w:date="2024-04-30T23:13:00Z">
            <w:del w:id="193" w:author="Emanuel Covasa - STUDENT" w:date="2024-05-02T15:19:00Z">
              <w:r w:rsidRPr="00DD06FB" w:rsidDel="002F30F4">
                <w:rPr>
                  <w:rStyle w:val="Hyperlink"/>
                  <w:rFonts w:ascii="Symbol" w:hAnsi="Symbol"/>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GitHub Team Page:</w:delText>
              </w:r>
              <w:r w:rsidDel="002F30F4">
                <w:rPr>
                  <w:noProof/>
                  <w:webHidden/>
                </w:rPr>
                <w:tab/>
                <w:delText>3</w:delText>
              </w:r>
            </w:del>
          </w:ins>
        </w:p>
        <w:p w14:paraId="7501A487" w14:textId="1E64E749" w:rsidR="003A5E11" w:rsidDel="002F30F4" w:rsidRDefault="003A5E11">
          <w:pPr>
            <w:pStyle w:val="TOC1"/>
            <w:tabs>
              <w:tab w:val="right" w:leader="dot" w:pos="9350"/>
            </w:tabs>
            <w:rPr>
              <w:ins w:id="194" w:author="Emanuel Covasa" w:date="2024-04-30T23:13:00Z"/>
              <w:del w:id="195" w:author="Emanuel Covasa - STUDENT" w:date="2024-05-02T15:19:00Z"/>
              <w:rFonts w:eastAsiaTheme="minorEastAsia"/>
              <w:b w:val="0"/>
              <w:bCs w:val="0"/>
              <w:i w:val="0"/>
              <w:iCs w:val="0"/>
              <w:noProof/>
              <w:lang w:eastAsia="en-GB"/>
            </w:rPr>
          </w:pPr>
          <w:ins w:id="196" w:author="Emanuel Covasa" w:date="2024-04-30T23:13:00Z">
            <w:del w:id="197" w:author="Emanuel Covasa - STUDENT" w:date="2024-05-02T15:19:00Z">
              <w:r w:rsidRPr="00DD06FB" w:rsidDel="002F30F4">
                <w:rPr>
                  <w:rStyle w:val="Hyperlink"/>
                  <w:noProof/>
                  <w:lang w:val="en-GB"/>
                </w:rPr>
                <w:delText>Documentation and Research Links:</w:delText>
              </w:r>
              <w:r w:rsidDel="002F30F4">
                <w:rPr>
                  <w:noProof/>
                  <w:webHidden/>
                </w:rPr>
                <w:tab/>
                <w:delText>4</w:delText>
              </w:r>
            </w:del>
          </w:ins>
        </w:p>
        <w:p w14:paraId="5B11D52A" w14:textId="4643D5D5" w:rsidR="003A5E11" w:rsidDel="002F30F4" w:rsidRDefault="003A5E11">
          <w:pPr>
            <w:pStyle w:val="TOC2"/>
            <w:tabs>
              <w:tab w:val="left" w:pos="720"/>
              <w:tab w:val="right" w:leader="dot" w:pos="9350"/>
            </w:tabs>
            <w:rPr>
              <w:ins w:id="198" w:author="Emanuel Covasa" w:date="2024-04-30T23:13:00Z"/>
              <w:del w:id="199" w:author="Emanuel Covasa - STUDENT" w:date="2024-05-02T15:19:00Z"/>
              <w:rFonts w:eastAsiaTheme="minorEastAsia"/>
              <w:b w:val="0"/>
              <w:bCs w:val="0"/>
              <w:noProof/>
              <w:sz w:val="24"/>
              <w:szCs w:val="24"/>
              <w:lang w:eastAsia="en-GB"/>
            </w:rPr>
          </w:pPr>
          <w:ins w:id="200" w:author="Emanuel Covasa" w:date="2024-04-30T23:13:00Z">
            <w:del w:id="201" w:author="Emanuel Covasa - STUDENT" w:date="2024-05-02T15:19:00Z">
              <w:r w:rsidRPr="00DD06FB" w:rsidDel="002F30F4">
                <w:rPr>
                  <w:rStyle w:val="Hyperlink"/>
                  <w:rFonts w:ascii="Aptos Display" w:hAnsi="Aptos Display"/>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Dehydration Statistics 2024 References:</w:delText>
              </w:r>
              <w:r w:rsidDel="002F30F4">
                <w:rPr>
                  <w:noProof/>
                  <w:webHidden/>
                </w:rPr>
                <w:tab/>
                <w:delText>4</w:delText>
              </w:r>
            </w:del>
          </w:ins>
        </w:p>
        <w:p w14:paraId="562B8B57" w14:textId="6C1A8CD2" w:rsidR="003A5E11" w:rsidDel="002F30F4" w:rsidRDefault="003A5E11">
          <w:pPr>
            <w:pStyle w:val="TOC1"/>
            <w:tabs>
              <w:tab w:val="right" w:leader="dot" w:pos="9350"/>
            </w:tabs>
            <w:rPr>
              <w:ins w:id="202" w:author="Emanuel Covasa" w:date="2024-04-30T23:13:00Z"/>
              <w:del w:id="203" w:author="Emanuel Covasa - STUDENT" w:date="2024-05-02T15:19:00Z"/>
              <w:rFonts w:eastAsiaTheme="minorEastAsia"/>
              <w:b w:val="0"/>
              <w:bCs w:val="0"/>
              <w:i w:val="0"/>
              <w:iCs w:val="0"/>
              <w:noProof/>
              <w:lang w:eastAsia="en-GB"/>
            </w:rPr>
          </w:pPr>
          <w:ins w:id="204" w:author="Emanuel Covasa" w:date="2024-04-30T23:13:00Z">
            <w:del w:id="205" w:author="Emanuel Covasa - STUDENT" w:date="2024-05-02T15:19:00Z">
              <w:r w:rsidRPr="00DD06FB" w:rsidDel="002F30F4">
                <w:rPr>
                  <w:rStyle w:val="Hyperlink"/>
                  <w:noProof/>
                  <w:lang w:val="en-GB"/>
                </w:rPr>
                <w:delText>Problem Outline and Research Background(update):</w:delText>
              </w:r>
              <w:r w:rsidDel="002F30F4">
                <w:rPr>
                  <w:noProof/>
                  <w:webHidden/>
                </w:rPr>
                <w:tab/>
                <w:delText>4</w:delText>
              </w:r>
            </w:del>
          </w:ins>
        </w:p>
        <w:p w14:paraId="5F8D75B3" w14:textId="62F7FD7D" w:rsidR="003A5E11" w:rsidDel="002F30F4" w:rsidRDefault="003A5E11">
          <w:pPr>
            <w:pStyle w:val="TOC2"/>
            <w:tabs>
              <w:tab w:val="left" w:pos="720"/>
              <w:tab w:val="right" w:leader="dot" w:pos="9350"/>
            </w:tabs>
            <w:rPr>
              <w:ins w:id="206" w:author="Emanuel Covasa" w:date="2024-04-30T23:13:00Z"/>
              <w:del w:id="207" w:author="Emanuel Covasa - STUDENT" w:date="2024-05-02T15:19:00Z"/>
              <w:rFonts w:eastAsiaTheme="minorEastAsia"/>
              <w:b w:val="0"/>
              <w:bCs w:val="0"/>
              <w:noProof/>
              <w:sz w:val="24"/>
              <w:szCs w:val="24"/>
              <w:lang w:eastAsia="en-GB"/>
            </w:rPr>
          </w:pPr>
          <w:ins w:id="208" w:author="Emanuel Covasa" w:date="2024-04-30T23:13:00Z">
            <w:del w:id="209" w:author="Emanuel Covasa - STUDENT" w:date="2024-05-02T15:19:00Z">
              <w:r w:rsidRPr="00DD06FB" w:rsidDel="002F30F4">
                <w:rPr>
                  <w:rStyle w:val="Hyperlink"/>
                  <w:rFonts w:ascii="Microsoft Sans Serif" w:hAnsi="Microsoft Sans Serif" w:cs="Microsoft Sans Serif"/>
                  <w:noProof/>
                  <w:kern w:val="0"/>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The Importance of Hydration</w:delText>
              </w:r>
              <w:r w:rsidDel="002F30F4">
                <w:rPr>
                  <w:noProof/>
                  <w:webHidden/>
                </w:rPr>
                <w:tab/>
                <w:delText>5</w:delText>
              </w:r>
            </w:del>
          </w:ins>
        </w:p>
        <w:p w14:paraId="50E93FD9" w14:textId="06C6E8D4" w:rsidR="003A5E11" w:rsidDel="002F30F4" w:rsidRDefault="003A5E11">
          <w:pPr>
            <w:pStyle w:val="TOC2"/>
            <w:tabs>
              <w:tab w:val="left" w:pos="720"/>
              <w:tab w:val="right" w:leader="dot" w:pos="9350"/>
            </w:tabs>
            <w:rPr>
              <w:ins w:id="210" w:author="Emanuel Covasa" w:date="2024-04-30T23:13:00Z"/>
              <w:del w:id="211" w:author="Emanuel Covasa - STUDENT" w:date="2024-05-02T15:19:00Z"/>
              <w:rFonts w:eastAsiaTheme="minorEastAsia"/>
              <w:b w:val="0"/>
              <w:bCs w:val="0"/>
              <w:noProof/>
              <w:sz w:val="24"/>
              <w:szCs w:val="24"/>
              <w:lang w:eastAsia="en-GB"/>
            </w:rPr>
          </w:pPr>
          <w:ins w:id="212" w:author="Emanuel Covasa" w:date="2024-04-30T23:13:00Z">
            <w:del w:id="213"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Physiological Importance of Hydration:</w:delText>
              </w:r>
              <w:r w:rsidDel="002F30F4">
                <w:rPr>
                  <w:noProof/>
                  <w:webHidden/>
                </w:rPr>
                <w:tab/>
                <w:delText>5</w:delText>
              </w:r>
            </w:del>
          </w:ins>
        </w:p>
        <w:p w14:paraId="1F435049" w14:textId="67BFD40A" w:rsidR="003A5E11" w:rsidDel="002F30F4" w:rsidRDefault="003A5E11">
          <w:pPr>
            <w:pStyle w:val="TOC2"/>
            <w:tabs>
              <w:tab w:val="left" w:pos="720"/>
              <w:tab w:val="right" w:leader="dot" w:pos="9350"/>
            </w:tabs>
            <w:rPr>
              <w:ins w:id="214" w:author="Emanuel Covasa" w:date="2024-04-30T23:13:00Z"/>
              <w:del w:id="215" w:author="Emanuel Covasa - STUDENT" w:date="2024-05-02T15:19:00Z"/>
              <w:rFonts w:eastAsiaTheme="minorEastAsia"/>
              <w:b w:val="0"/>
              <w:bCs w:val="0"/>
              <w:noProof/>
              <w:sz w:val="24"/>
              <w:szCs w:val="24"/>
              <w:lang w:eastAsia="en-GB"/>
            </w:rPr>
          </w:pPr>
          <w:ins w:id="216" w:author="Emanuel Covasa" w:date="2024-04-30T23:13:00Z">
            <w:del w:id="217"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Daily Hydration Requirements:</w:delText>
              </w:r>
              <w:r w:rsidDel="002F30F4">
                <w:rPr>
                  <w:noProof/>
                  <w:webHidden/>
                </w:rPr>
                <w:tab/>
                <w:delText>6</w:delText>
              </w:r>
            </w:del>
          </w:ins>
        </w:p>
        <w:p w14:paraId="746BBBEF" w14:textId="487C5478" w:rsidR="003A5E11" w:rsidDel="002F30F4" w:rsidRDefault="003A5E11">
          <w:pPr>
            <w:pStyle w:val="TOC2"/>
            <w:tabs>
              <w:tab w:val="left" w:pos="720"/>
              <w:tab w:val="right" w:leader="dot" w:pos="9350"/>
            </w:tabs>
            <w:rPr>
              <w:ins w:id="218" w:author="Emanuel Covasa" w:date="2024-04-30T23:13:00Z"/>
              <w:del w:id="219" w:author="Emanuel Covasa - STUDENT" w:date="2024-05-02T15:19:00Z"/>
              <w:rFonts w:eastAsiaTheme="minorEastAsia"/>
              <w:b w:val="0"/>
              <w:bCs w:val="0"/>
              <w:noProof/>
              <w:sz w:val="24"/>
              <w:szCs w:val="24"/>
              <w:lang w:eastAsia="en-GB"/>
            </w:rPr>
          </w:pPr>
          <w:ins w:id="220" w:author="Emanuel Covasa" w:date="2024-04-30T23:13:00Z">
            <w:del w:id="221" w:author="Emanuel Covasa - STUDENT" w:date="2024-05-02T15:19:00Z">
              <w:r w:rsidRPr="00DD06FB" w:rsidDel="002F30F4">
                <w:rPr>
                  <w:rStyle w:val="Hyperlink"/>
                  <w:rFonts w:ascii="Microsoft Sans Serif" w:hAnsi="Microsoft Sans Serif" w:cs="Microsoft Sans Serif"/>
                  <w:noProof/>
                </w:rPr>
                <w:delText>-</w:delText>
              </w:r>
              <w:r w:rsidDel="002F30F4">
                <w:rPr>
                  <w:rFonts w:eastAsiaTheme="minorEastAsia"/>
                  <w:b w:val="0"/>
                  <w:bCs w:val="0"/>
                  <w:noProof/>
                  <w:sz w:val="24"/>
                  <w:szCs w:val="24"/>
                  <w:lang w:eastAsia="en-GB"/>
                </w:rPr>
                <w:tab/>
              </w:r>
              <w:r w:rsidRPr="002F30F4" w:rsidDel="002F30F4">
                <w:rPr>
                  <w:rStyle w:val="Hyperlink"/>
                  <w:b w:val="0"/>
                  <w:bCs w:val="0"/>
                  <w:noProof/>
                  <w:shd w:val="clear" w:color="auto" w:fill="FFFFFF"/>
                </w:rPr>
                <w:delText>Surprising Dehydration Statistics in 2024(new):</w:delText>
              </w:r>
              <w:r w:rsidDel="002F30F4">
                <w:rPr>
                  <w:noProof/>
                  <w:webHidden/>
                </w:rPr>
                <w:tab/>
                <w:delText>6</w:delText>
              </w:r>
            </w:del>
          </w:ins>
        </w:p>
        <w:p w14:paraId="6415C199" w14:textId="16A43594" w:rsidR="003A5E11" w:rsidDel="002F30F4" w:rsidRDefault="003A5E11">
          <w:pPr>
            <w:pStyle w:val="TOC2"/>
            <w:tabs>
              <w:tab w:val="right" w:leader="dot" w:pos="9350"/>
            </w:tabs>
            <w:rPr>
              <w:ins w:id="222" w:author="Emanuel Covasa" w:date="2024-04-30T23:13:00Z"/>
              <w:del w:id="223" w:author="Emanuel Covasa - STUDENT" w:date="2024-05-02T15:19:00Z"/>
              <w:rFonts w:eastAsiaTheme="minorEastAsia"/>
              <w:b w:val="0"/>
              <w:bCs w:val="0"/>
              <w:noProof/>
              <w:sz w:val="24"/>
              <w:szCs w:val="24"/>
              <w:lang w:eastAsia="en-GB"/>
            </w:rPr>
          </w:pPr>
          <w:ins w:id="224" w:author="Emanuel Covasa" w:date="2024-04-30T23:13:00Z">
            <w:del w:id="225" w:author="Emanuel Covasa - STUDENT" w:date="2024-05-02T15:19:00Z">
              <w:r w:rsidRPr="00DD06FB" w:rsidDel="002F30F4">
                <w:rPr>
                  <w:rStyle w:val="Hyperlink"/>
                  <w:noProof/>
                  <w:lang w:val="en-GB"/>
                </w:rPr>
                <w:delText>Hydration Market Analysis:</w:delText>
              </w:r>
              <w:r w:rsidDel="002F30F4">
                <w:rPr>
                  <w:noProof/>
                  <w:webHidden/>
                </w:rPr>
                <w:tab/>
                <w:delText>6</w:delText>
              </w:r>
            </w:del>
          </w:ins>
        </w:p>
        <w:p w14:paraId="31B0FB80" w14:textId="01C6F946" w:rsidR="003A5E11" w:rsidDel="002F30F4" w:rsidRDefault="003A5E11">
          <w:pPr>
            <w:pStyle w:val="TOC1"/>
            <w:tabs>
              <w:tab w:val="right" w:leader="dot" w:pos="9350"/>
            </w:tabs>
            <w:rPr>
              <w:ins w:id="226" w:author="Emanuel Covasa" w:date="2024-04-30T23:13:00Z"/>
              <w:del w:id="227" w:author="Emanuel Covasa - STUDENT" w:date="2024-05-02T15:19:00Z"/>
              <w:rFonts w:eastAsiaTheme="minorEastAsia"/>
              <w:b w:val="0"/>
              <w:bCs w:val="0"/>
              <w:i w:val="0"/>
              <w:iCs w:val="0"/>
              <w:noProof/>
              <w:lang w:eastAsia="en-GB"/>
            </w:rPr>
          </w:pPr>
          <w:ins w:id="228" w:author="Emanuel Covasa" w:date="2024-04-30T23:13:00Z">
            <w:del w:id="229" w:author="Emanuel Covasa - STUDENT" w:date="2024-05-02T15:19:00Z">
              <w:r w:rsidRPr="00DD06FB" w:rsidDel="002F30F4">
                <w:rPr>
                  <w:rStyle w:val="Hyperlink"/>
                  <w:noProof/>
                  <w:lang w:val="en-GB"/>
                </w:rPr>
                <w:delText xml:space="preserve">Project Solution </w:delText>
              </w:r>
              <w:r w:rsidRPr="002F30F4" w:rsidDel="002F30F4">
                <w:rPr>
                  <w:rStyle w:val="Hyperlink"/>
                  <w:b w:val="0"/>
                  <w:bCs w:val="0"/>
                  <w:i w:val="0"/>
                  <w:iCs w:val="0"/>
                  <w:noProof/>
                  <w:lang w:val="en-GB"/>
                </w:rPr>
                <w:delText>Summary(update):</w:delText>
              </w:r>
              <w:r w:rsidDel="002F30F4">
                <w:rPr>
                  <w:noProof/>
                  <w:webHidden/>
                </w:rPr>
                <w:tab/>
                <w:delText>7</w:delText>
              </w:r>
            </w:del>
          </w:ins>
        </w:p>
        <w:p w14:paraId="6DAD2D12" w14:textId="00884C26" w:rsidR="003A5E11" w:rsidDel="002F30F4" w:rsidRDefault="003A5E11">
          <w:pPr>
            <w:pStyle w:val="TOC2"/>
            <w:tabs>
              <w:tab w:val="left" w:pos="720"/>
              <w:tab w:val="right" w:leader="dot" w:pos="9350"/>
            </w:tabs>
            <w:rPr>
              <w:ins w:id="230" w:author="Emanuel Covasa" w:date="2024-04-30T23:13:00Z"/>
              <w:del w:id="231" w:author="Emanuel Covasa - STUDENT" w:date="2024-05-02T15:19:00Z"/>
              <w:rFonts w:eastAsiaTheme="minorEastAsia"/>
              <w:b w:val="0"/>
              <w:bCs w:val="0"/>
              <w:noProof/>
              <w:sz w:val="24"/>
              <w:szCs w:val="24"/>
              <w:lang w:eastAsia="en-GB"/>
            </w:rPr>
          </w:pPr>
          <w:ins w:id="232" w:author="Emanuel Covasa" w:date="2024-04-30T23:13:00Z">
            <w:del w:id="233"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Bridging Technology with Wellness:</w:delText>
              </w:r>
              <w:r w:rsidDel="002F30F4">
                <w:rPr>
                  <w:noProof/>
                  <w:webHidden/>
                </w:rPr>
                <w:tab/>
                <w:delText>7</w:delText>
              </w:r>
            </w:del>
          </w:ins>
        </w:p>
        <w:p w14:paraId="27A707FF" w14:textId="115416C5" w:rsidR="003A5E11" w:rsidDel="002F30F4" w:rsidRDefault="003A5E11">
          <w:pPr>
            <w:pStyle w:val="TOC2"/>
            <w:tabs>
              <w:tab w:val="left" w:pos="720"/>
              <w:tab w:val="right" w:leader="dot" w:pos="9350"/>
            </w:tabs>
            <w:rPr>
              <w:ins w:id="234" w:author="Emanuel Covasa" w:date="2024-04-30T23:13:00Z"/>
              <w:del w:id="235" w:author="Emanuel Covasa - STUDENT" w:date="2024-05-02T15:19:00Z"/>
              <w:rFonts w:eastAsiaTheme="minorEastAsia"/>
              <w:b w:val="0"/>
              <w:bCs w:val="0"/>
              <w:noProof/>
              <w:sz w:val="24"/>
              <w:szCs w:val="24"/>
              <w:lang w:eastAsia="en-GB"/>
            </w:rPr>
          </w:pPr>
          <w:ins w:id="236" w:author="Emanuel Covasa" w:date="2024-04-30T23:13:00Z">
            <w:del w:id="237"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Intelligent Hydration Reminders:</w:delText>
              </w:r>
              <w:r w:rsidDel="002F30F4">
                <w:rPr>
                  <w:noProof/>
                  <w:webHidden/>
                </w:rPr>
                <w:tab/>
                <w:delText>7</w:delText>
              </w:r>
            </w:del>
          </w:ins>
        </w:p>
        <w:p w14:paraId="4DEA903C" w14:textId="5958934B" w:rsidR="003A5E11" w:rsidDel="002F30F4" w:rsidRDefault="003A5E11">
          <w:pPr>
            <w:pStyle w:val="TOC2"/>
            <w:tabs>
              <w:tab w:val="left" w:pos="720"/>
              <w:tab w:val="right" w:leader="dot" w:pos="9350"/>
            </w:tabs>
            <w:rPr>
              <w:ins w:id="238" w:author="Emanuel Covasa" w:date="2024-04-30T23:13:00Z"/>
              <w:del w:id="239" w:author="Emanuel Covasa - STUDENT" w:date="2024-05-02T15:19:00Z"/>
              <w:rFonts w:eastAsiaTheme="minorEastAsia"/>
              <w:b w:val="0"/>
              <w:bCs w:val="0"/>
              <w:noProof/>
              <w:sz w:val="24"/>
              <w:szCs w:val="24"/>
              <w:lang w:eastAsia="en-GB"/>
            </w:rPr>
          </w:pPr>
          <w:ins w:id="240" w:author="Emanuel Covasa" w:date="2024-04-30T23:13:00Z">
            <w:del w:id="241" w:author="Emanuel Covasa - STUDENT" w:date="2024-05-02T15:19:00Z">
              <w:r w:rsidRPr="00DD06FB" w:rsidDel="002F30F4">
                <w:rPr>
                  <w:rStyle w:val="Hyperlink"/>
                  <w:rFonts w:ascii="Microsoft Sans Serif" w:hAnsi="Microsoft Sans Serif" w:cs="Microsoft Sans Serif"/>
                  <w:noProof/>
                </w:rPr>
                <w:delText>-</w:delText>
              </w:r>
              <w:r w:rsidDel="002F30F4">
                <w:rPr>
                  <w:rFonts w:eastAsiaTheme="minorEastAsia"/>
                  <w:b w:val="0"/>
                  <w:bCs w:val="0"/>
                  <w:noProof/>
                  <w:sz w:val="24"/>
                  <w:szCs w:val="24"/>
                  <w:lang w:eastAsia="en-GB"/>
                </w:rPr>
                <w:tab/>
              </w:r>
              <w:r w:rsidRPr="002F30F4" w:rsidDel="002F30F4">
                <w:rPr>
                  <w:rStyle w:val="Hyperlink"/>
                  <w:b w:val="0"/>
                  <w:bCs w:val="0"/>
                  <w:noProof/>
                </w:rPr>
                <w:delText>Advanced Intake Tracking:</w:delText>
              </w:r>
              <w:r w:rsidDel="002F30F4">
                <w:rPr>
                  <w:noProof/>
                  <w:webHidden/>
                </w:rPr>
                <w:tab/>
                <w:delText>7</w:delText>
              </w:r>
            </w:del>
          </w:ins>
        </w:p>
        <w:p w14:paraId="3AAC3C64" w14:textId="40569E30" w:rsidR="003A5E11" w:rsidDel="002F30F4" w:rsidRDefault="003A5E11">
          <w:pPr>
            <w:pStyle w:val="TOC2"/>
            <w:tabs>
              <w:tab w:val="left" w:pos="720"/>
              <w:tab w:val="right" w:leader="dot" w:pos="9350"/>
            </w:tabs>
            <w:rPr>
              <w:ins w:id="242" w:author="Emanuel Covasa" w:date="2024-04-30T23:13:00Z"/>
              <w:del w:id="243" w:author="Emanuel Covasa - STUDENT" w:date="2024-05-02T15:19:00Z"/>
              <w:rFonts w:eastAsiaTheme="minorEastAsia"/>
              <w:b w:val="0"/>
              <w:bCs w:val="0"/>
              <w:noProof/>
              <w:sz w:val="24"/>
              <w:szCs w:val="24"/>
              <w:lang w:eastAsia="en-GB"/>
            </w:rPr>
          </w:pPr>
          <w:ins w:id="244" w:author="Emanuel Covasa" w:date="2024-04-30T23:13:00Z">
            <w:del w:id="245"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Promoting Sustainable Hydration Practices</w:delText>
              </w:r>
              <w:r w:rsidDel="002F30F4">
                <w:rPr>
                  <w:noProof/>
                  <w:webHidden/>
                </w:rPr>
                <w:tab/>
                <w:delText>8</w:delText>
              </w:r>
            </w:del>
          </w:ins>
        </w:p>
        <w:p w14:paraId="7C95A60F" w14:textId="335BC008" w:rsidR="003A5E11" w:rsidDel="002F30F4" w:rsidRDefault="003A5E11">
          <w:pPr>
            <w:pStyle w:val="TOC2"/>
            <w:tabs>
              <w:tab w:val="left" w:pos="720"/>
              <w:tab w:val="right" w:leader="dot" w:pos="9350"/>
            </w:tabs>
            <w:rPr>
              <w:ins w:id="246" w:author="Emanuel Covasa" w:date="2024-04-30T23:13:00Z"/>
              <w:del w:id="247" w:author="Emanuel Covasa - STUDENT" w:date="2024-05-02T15:19:00Z"/>
              <w:rFonts w:eastAsiaTheme="minorEastAsia"/>
              <w:b w:val="0"/>
              <w:bCs w:val="0"/>
              <w:noProof/>
              <w:sz w:val="24"/>
              <w:szCs w:val="24"/>
              <w:lang w:eastAsia="en-GB"/>
            </w:rPr>
          </w:pPr>
          <w:ins w:id="248" w:author="Emanuel Covasa" w:date="2024-04-30T23:13:00Z">
            <w:del w:id="249"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A Comprehensive Hydration Management System</w:delText>
              </w:r>
              <w:r w:rsidDel="002F30F4">
                <w:rPr>
                  <w:noProof/>
                  <w:webHidden/>
                </w:rPr>
                <w:tab/>
                <w:delText>8</w:delText>
              </w:r>
            </w:del>
          </w:ins>
        </w:p>
        <w:p w14:paraId="14109692" w14:textId="09F89389" w:rsidR="003A5E11" w:rsidDel="002F30F4" w:rsidRDefault="003A5E11">
          <w:pPr>
            <w:pStyle w:val="TOC1"/>
            <w:tabs>
              <w:tab w:val="right" w:leader="dot" w:pos="9350"/>
            </w:tabs>
            <w:rPr>
              <w:ins w:id="250" w:author="Emanuel Covasa" w:date="2024-04-30T23:13:00Z"/>
              <w:del w:id="251" w:author="Emanuel Covasa - STUDENT" w:date="2024-05-02T15:19:00Z"/>
              <w:rFonts w:eastAsiaTheme="minorEastAsia"/>
              <w:b w:val="0"/>
              <w:bCs w:val="0"/>
              <w:i w:val="0"/>
              <w:iCs w:val="0"/>
              <w:noProof/>
              <w:lang w:eastAsia="en-GB"/>
            </w:rPr>
          </w:pPr>
          <w:ins w:id="252" w:author="Emanuel Covasa" w:date="2024-04-30T23:13:00Z">
            <w:del w:id="253" w:author="Emanuel Covasa - STUDENT" w:date="2024-05-02T15:19:00Z">
              <w:r w:rsidRPr="00DD06FB" w:rsidDel="002F30F4">
                <w:rPr>
                  <w:rStyle w:val="Hyperlink"/>
                  <w:noProof/>
                </w:rPr>
                <w:delText>Comprehensive Project Requirements</w:delText>
              </w:r>
              <w:r w:rsidDel="002F30F4">
                <w:rPr>
                  <w:noProof/>
                  <w:webHidden/>
                </w:rPr>
                <w:tab/>
                <w:delText>9</w:delText>
              </w:r>
            </w:del>
          </w:ins>
        </w:p>
        <w:p w14:paraId="5B6D21F3" w14:textId="4DF04B87" w:rsidR="003A5E11" w:rsidDel="002F30F4" w:rsidRDefault="003A5E11">
          <w:pPr>
            <w:pStyle w:val="TOC1"/>
            <w:tabs>
              <w:tab w:val="right" w:leader="dot" w:pos="9350"/>
            </w:tabs>
            <w:rPr>
              <w:ins w:id="254" w:author="Emanuel Covasa" w:date="2024-04-30T23:13:00Z"/>
              <w:del w:id="255" w:author="Emanuel Covasa - STUDENT" w:date="2024-05-02T15:19:00Z"/>
              <w:rFonts w:eastAsiaTheme="minorEastAsia"/>
              <w:b w:val="0"/>
              <w:bCs w:val="0"/>
              <w:i w:val="0"/>
              <w:iCs w:val="0"/>
              <w:noProof/>
              <w:lang w:eastAsia="en-GB"/>
            </w:rPr>
          </w:pPr>
          <w:ins w:id="256" w:author="Emanuel Covasa" w:date="2024-04-30T23:13:00Z">
            <w:del w:id="257" w:author="Emanuel Covasa - STUDENT" w:date="2024-05-02T15:19:00Z">
              <w:r w:rsidRPr="00DD06FB" w:rsidDel="002F30F4">
                <w:rPr>
                  <w:rStyle w:val="Hyperlink"/>
                  <w:noProof/>
                </w:rPr>
                <w:delText>Initial Design Concepts</w:delText>
              </w:r>
              <w:r w:rsidDel="002F30F4">
                <w:rPr>
                  <w:noProof/>
                  <w:webHidden/>
                </w:rPr>
                <w:tab/>
                <w:delText>10</w:delText>
              </w:r>
            </w:del>
          </w:ins>
        </w:p>
        <w:p w14:paraId="04BC48FD" w14:textId="6C0D680D" w:rsidR="003A5E11" w:rsidDel="002F30F4" w:rsidRDefault="003A5E11">
          <w:pPr>
            <w:pStyle w:val="TOC1"/>
            <w:tabs>
              <w:tab w:val="right" w:leader="dot" w:pos="9350"/>
            </w:tabs>
            <w:rPr>
              <w:ins w:id="258" w:author="Emanuel Covasa" w:date="2024-04-30T23:13:00Z"/>
              <w:del w:id="259" w:author="Emanuel Covasa - STUDENT" w:date="2024-05-02T15:19:00Z"/>
              <w:rFonts w:eastAsiaTheme="minorEastAsia"/>
              <w:b w:val="0"/>
              <w:bCs w:val="0"/>
              <w:i w:val="0"/>
              <w:iCs w:val="0"/>
              <w:noProof/>
              <w:lang w:eastAsia="en-GB"/>
            </w:rPr>
          </w:pPr>
          <w:ins w:id="260" w:author="Emanuel Covasa" w:date="2024-04-30T23:13:00Z">
            <w:del w:id="261" w:author="Emanuel Covasa - STUDENT" w:date="2024-05-02T15:19:00Z">
              <w:r w:rsidRPr="00DD06FB" w:rsidDel="002F30F4">
                <w:rPr>
                  <w:rStyle w:val="Hyperlink"/>
                  <w:noProof/>
                  <w:lang w:val="en-GB"/>
                </w:rPr>
                <w:delText>Detailed Implementation Plan(update):</w:delText>
              </w:r>
              <w:r w:rsidDel="002F30F4">
                <w:rPr>
                  <w:noProof/>
                  <w:webHidden/>
                </w:rPr>
                <w:tab/>
                <w:delText>11</w:delText>
              </w:r>
            </w:del>
          </w:ins>
        </w:p>
        <w:p w14:paraId="4648BFFE" w14:textId="022C873D" w:rsidR="003A5E11" w:rsidDel="002F30F4" w:rsidRDefault="003A5E11">
          <w:pPr>
            <w:pStyle w:val="TOC2"/>
            <w:tabs>
              <w:tab w:val="right" w:leader="dot" w:pos="9350"/>
            </w:tabs>
            <w:rPr>
              <w:ins w:id="262" w:author="Emanuel Covasa" w:date="2024-04-30T23:13:00Z"/>
              <w:del w:id="263" w:author="Emanuel Covasa - STUDENT" w:date="2024-05-02T15:19:00Z"/>
              <w:rFonts w:eastAsiaTheme="minorEastAsia"/>
              <w:b w:val="0"/>
              <w:bCs w:val="0"/>
              <w:noProof/>
              <w:sz w:val="24"/>
              <w:szCs w:val="24"/>
              <w:lang w:eastAsia="en-GB"/>
            </w:rPr>
          </w:pPr>
          <w:ins w:id="264" w:author="Emanuel Covasa" w:date="2024-04-30T23:13:00Z">
            <w:del w:id="265" w:author="Emanuel Covasa - STUDENT" w:date="2024-05-02T15:19:00Z">
              <w:r w:rsidRPr="00DD06FB" w:rsidDel="002F30F4">
                <w:rPr>
                  <w:rStyle w:val="Hyperlink"/>
                  <w:noProof/>
                  <w:lang w:val="en-GB"/>
                </w:rPr>
                <w:delText>Equipment List:</w:delText>
              </w:r>
              <w:r w:rsidDel="002F30F4">
                <w:rPr>
                  <w:noProof/>
                  <w:webHidden/>
                </w:rPr>
                <w:tab/>
                <w:delText>11</w:delText>
              </w:r>
            </w:del>
          </w:ins>
        </w:p>
        <w:p w14:paraId="6FFA41F2" w14:textId="0CD423B9" w:rsidR="003A5E11" w:rsidDel="002F30F4" w:rsidRDefault="003A5E11">
          <w:pPr>
            <w:pStyle w:val="TOC2"/>
            <w:tabs>
              <w:tab w:val="right" w:leader="dot" w:pos="9350"/>
            </w:tabs>
            <w:rPr>
              <w:ins w:id="266" w:author="Emanuel Covasa" w:date="2024-04-30T23:13:00Z"/>
              <w:del w:id="267" w:author="Emanuel Covasa - STUDENT" w:date="2024-05-02T15:19:00Z"/>
              <w:rFonts w:eastAsiaTheme="minorEastAsia"/>
              <w:b w:val="0"/>
              <w:bCs w:val="0"/>
              <w:noProof/>
              <w:sz w:val="24"/>
              <w:szCs w:val="24"/>
              <w:lang w:eastAsia="en-GB"/>
            </w:rPr>
          </w:pPr>
          <w:ins w:id="268" w:author="Emanuel Covasa" w:date="2024-04-30T23:13:00Z">
            <w:del w:id="269" w:author="Emanuel Covasa - STUDENT" w:date="2024-05-02T15:19:00Z">
              <w:r w:rsidRPr="00DD06FB" w:rsidDel="002F30F4">
                <w:rPr>
                  <w:rStyle w:val="Hyperlink"/>
                  <w:noProof/>
                  <w:lang w:val="en-GB"/>
                </w:rPr>
                <w:delText>1. System Design and Equipment Integration:</w:delText>
              </w:r>
              <w:r w:rsidDel="002F30F4">
                <w:rPr>
                  <w:noProof/>
                  <w:webHidden/>
                </w:rPr>
                <w:tab/>
                <w:delText>11</w:delText>
              </w:r>
            </w:del>
          </w:ins>
        </w:p>
        <w:p w14:paraId="6EC0D679" w14:textId="2ECE17BF" w:rsidR="003A5E11" w:rsidDel="002F30F4" w:rsidRDefault="003A5E11">
          <w:pPr>
            <w:pStyle w:val="TOC2"/>
            <w:tabs>
              <w:tab w:val="right" w:leader="dot" w:pos="9350"/>
            </w:tabs>
            <w:rPr>
              <w:ins w:id="270" w:author="Emanuel Covasa" w:date="2024-04-30T23:13:00Z"/>
              <w:del w:id="271" w:author="Emanuel Covasa - STUDENT" w:date="2024-05-02T15:19:00Z"/>
              <w:rFonts w:eastAsiaTheme="minorEastAsia"/>
              <w:b w:val="0"/>
              <w:bCs w:val="0"/>
              <w:noProof/>
              <w:sz w:val="24"/>
              <w:szCs w:val="24"/>
              <w:lang w:eastAsia="en-GB"/>
            </w:rPr>
          </w:pPr>
          <w:ins w:id="272" w:author="Emanuel Covasa" w:date="2024-04-30T23:13:00Z">
            <w:del w:id="273" w:author="Emanuel Covasa - STUDENT" w:date="2024-05-02T15:19:00Z">
              <w:r w:rsidRPr="00DD06FB" w:rsidDel="002F30F4">
                <w:rPr>
                  <w:rStyle w:val="Hyperlink"/>
                  <w:noProof/>
                </w:rPr>
                <w:delText>2. Sensor and Amplifier Implementation</w:delText>
              </w:r>
              <w:r w:rsidDel="002F30F4">
                <w:rPr>
                  <w:noProof/>
                  <w:webHidden/>
                </w:rPr>
                <w:tab/>
                <w:delText>11</w:delText>
              </w:r>
            </w:del>
          </w:ins>
        </w:p>
        <w:p w14:paraId="76F0E002" w14:textId="067D89EF" w:rsidR="003A5E11" w:rsidDel="002F30F4" w:rsidRDefault="003A5E11">
          <w:pPr>
            <w:pStyle w:val="TOC2"/>
            <w:tabs>
              <w:tab w:val="right" w:leader="dot" w:pos="9350"/>
            </w:tabs>
            <w:rPr>
              <w:ins w:id="274" w:author="Emanuel Covasa" w:date="2024-04-30T23:13:00Z"/>
              <w:del w:id="275" w:author="Emanuel Covasa - STUDENT" w:date="2024-05-02T15:19:00Z"/>
              <w:rFonts w:eastAsiaTheme="minorEastAsia"/>
              <w:b w:val="0"/>
              <w:bCs w:val="0"/>
              <w:noProof/>
              <w:sz w:val="24"/>
              <w:szCs w:val="24"/>
              <w:lang w:eastAsia="en-GB"/>
            </w:rPr>
          </w:pPr>
          <w:ins w:id="276" w:author="Emanuel Covasa" w:date="2024-04-30T23:13:00Z">
            <w:del w:id="277" w:author="Emanuel Covasa - STUDENT" w:date="2024-05-02T15:19:00Z">
              <w:r w:rsidRPr="00DD06FB" w:rsidDel="002F30F4">
                <w:rPr>
                  <w:rStyle w:val="Hyperlink"/>
                  <w:noProof/>
                </w:rPr>
                <w:delText>3. Interactive Display</w:delText>
              </w:r>
              <w:r w:rsidDel="002F30F4">
                <w:rPr>
                  <w:noProof/>
                  <w:webHidden/>
                </w:rPr>
                <w:tab/>
                <w:delText>12</w:delText>
              </w:r>
            </w:del>
          </w:ins>
        </w:p>
        <w:p w14:paraId="11CE96E7" w14:textId="55EEDC83" w:rsidR="003A5E11" w:rsidDel="002F30F4" w:rsidRDefault="003A5E11">
          <w:pPr>
            <w:pStyle w:val="TOC2"/>
            <w:tabs>
              <w:tab w:val="right" w:leader="dot" w:pos="9350"/>
            </w:tabs>
            <w:rPr>
              <w:ins w:id="278" w:author="Emanuel Covasa" w:date="2024-04-30T23:13:00Z"/>
              <w:del w:id="279" w:author="Emanuel Covasa - STUDENT" w:date="2024-05-02T15:19:00Z"/>
              <w:rFonts w:eastAsiaTheme="minorEastAsia"/>
              <w:b w:val="0"/>
              <w:bCs w:val="0"/>
              <w:noProof/>
              <w:sz w:val="24"/>
              <w:szCs w:val="24"/>
              <w:lang w:eastAsia="en-GB"/>
            </w:rPr>
          </w:pPr>
          <w:ins w:id="280" w:author="Emanuel Covasa" w:date="2024-04-30T23:13:00Z">
            <w:del w:id="281" w:author="Emanuel Covasa - STUDENT" w:date="2024-05-02T15:19:00Z">
              <w:r w:rsidRPr="00DD06FB" w:rsidDel="002F30F4">
                <w:rPr>
                  <w:rStyle w:val="Hyperlink"/>
                  <w:noProof/>
                  <w:lang w:val="en-GB"/>
                </w:rPr>
                <w:delText>4. User Interaction:</w:delText>
              </w:r>
              <w:r w:rsidDel="002F30F4">
                <w:rPr>
                  <w:noProof/>
                  <w:webHidden/>
                </w:rPr>
                <w:tab/>
                <w:delText>12</w:delText>
              </w:r>
            </w:del>
          </w:ins>
        </w:p>
        <w:p w14:paraId="3D7FDE3B" w14:textId="11507B5F" w:rsidR="003A5E11" w:rsidDel="002F30F4" w:rsidRDefault="003A5E11">
          <w:pPr>
            <w:pStyle w:val="TOC2"/>
            <w:tabs>
              <w:tab w:val="right" w:leader="dot" w:pos="9350"/>
            </w:tabs>
            <w:rPr>
              <w:ins w:id="282" w:author="Emanuel Covasa" w:date="2024-04-30T23:13:00Z"/>
              <w:del w:id="283" w:author="Emanuel Covasa - STUDENT" w:date="2024-05-02T15:19:00Z"/>
              <w:rFonts w:eastAsiaTheme="minorEastAsia"/>
              <w:b w:val="0"/>
              <w:bCs w:val="0"/>
              <w:noProof/>
              <w:sz w:val="24"/>
              <w:szCs w:val="24"/>
              <w:lang w:eastAsia="en-GB"/>
            </w:rPr>
          </w:pPr>
          <w:ins w:id="284" w:author="Emanuel Covasa" w:date="2024-04-30T23:13:00Z">
            <w:del w:id="285" w:author="Emanuel Covasa - STUDENT" w:date="2024-05-02T15:19:00Z">
              <w:r w:rsidRPr="00DD06FB" w:rsidDel="002F30F4">
                <w:rPr>
                  <w:rStyle w:val="Hyperlink"/>
                  <w:noProof/>
                </w:rPr>
                <w:delText>5. Auditory Alerts</w:delText>
              </w:r>
              <w:r w:rsidDel="002F30F4">
                <w:rPr>
                  <w:noProof/>
                  <w:webHidden/>
                </w:rPr>
                <w:tab/>
                <w:delText>12</w:delText>
              </w:r>
            </w:del>
          </w:ins>
        </w:p>
        <w:p w14:paraId="6D7D4DC1" w14:textId="474049FB" w:rsidR="003A5E11" w:rsidDel="002F30F4" w:rsidRDefault="003A5E11">
          <w:pPr>
            <w:pStyle w:val="TOC2"/>
            <w:tabs>
              <w:tab w:val="right" w:leader="dot" w:pos="9350"/>
            </w:tabs>
            <w:rPr>
              <w:ins w:id="286" w:author="Emanuel Covasa" w:date="2024-04-30T23:13:00Z"/>
              <w:del w:id="287" w:author="Emanuel Covasa - STUDENT" w:date="2024-05-02T15:19:00Z"/>
              <w:rFonts w:eastAsiaTheme="minorEastAsia"/>
              <w:b w:val="0"/>
              <w:bCs w:val="0"/>
              <w:noProof/>
              <w:sz w:val="24"/>
              <w:szCs w:val="24"/>
              <w:lang w:eastAsia="en-GB"/>
            </w:rPr>
          </w:pPr>
          <w:ins w:id="288" w:author="Emanuel Covasa" w:date="2024-04-30T23:13:00Z">
            <w:del w:id="289" w:author="Emanuel Covasa - STUDENT" w:date="2024-05-02T15:19:00Z">
              <w:r w:rsidRPr="00DD06FB" w:rsidDel="002F30F4">
                <w:rPr>
                  <w:rStyle w:val="Hyperlink"/>
                  <w:noProof/>
                  <w:lang w:val="en-GB"/>
                </w:rPr>
                <w:delText>6. Software Development and Prototyping:</w:delText>
              </w:r>
              <w:r w:rsidDel="002F30F4">
                <w:rPr>
                  <w:noProof/>
                  <w:webHidden/>
                </w:rPr>
                <w:tab/>
                <w:delText>12</w:delText>
              </w:r>
            </w:del>
          </w:ins>
        </w:p>
        <w:p w14:paraId="7B1CDA86" w14:textId="616BB178" w:rsidR="003A5E11" w:rsidDel="002F30F4" w:rsidRDefault="003A5E11">
          <w:pPr>
            <w:pStyle w:val="TOC2"/>
            <w:tabs>
              <w:tab w:val="right" w:leader="dot" w:pos="9350"/>
            </w:tabs>
            <w:rPr>
              <w:ins w:id="290" w:author="Emanuel Covasa" w:date="2024-04-30T23:13:00Z"/>
              <w:del w:id="291" w:author="Emanuel Covasa - STUDENT" w:date="2024-05-02T15:19:00Z"/>
              <w:rFonts w:eastAsiaTheme="minorEastAsia"/>
              <w:b w:val="0"/>
              <w:bCs w:val="0"/>
              <w:noProof/>
              <w:sz w:val="24"/>
              <w:szCs w:val="24"/>
              <w:lang w:eastAsia="en-GB"/>
            </w:rPr>
          </w:pPr>
          <w:ins w:id="292" w:author="Emanuel Covasa" w:date="2024-04-30T23:13:00Z">
            <w:del w:id="293" w:author="Emanuel Covasa - STUDENT" w:date="2024-05-02T15:19:00Z">
              <w:r w:rsidRPr="00DD06FB" w:rsidDel="002F30F4">
                <w:rPr>
                  <w:rStyle w:val="Hyperlink"/>
                  <w:noProof/>
                </w:rPr>
                <w:delText>7. Customisable Experience</w:delText>
              </w:r>
              <w:r w:rsidDel="002F30F4">
                <w:rPr>
                  <w:noProof/>
                  <w:webHidden/>
                </w:rPr>
                <w:tab/>
                <w:delText>13</w:delText>
              </w:r>
            </w:del>
          </w:ins>
        </w:p>
        <w:p w14:paraId="1CF838CC" w14:textId="51A04E95" w:rsidR="003A5E11" w:rsidDel="002F30F4" w:rsidRDefault="003A5E11">
          <w:pPr>
            <w:pStyle w:val="TOC2"/>
            <w:tabs>
              <w:tab w:val="right" w:leader="dot" w:pos="9350"/>
            </w:tabs>
            <w:rPr>
              <w:ins w:id="294" w:author="Emanuel Covasa" w:date="2024-04-30T23:13:00Z"/>
              <w:del w:id="295" w:author="Emanuel Covasa - STUDENT" w:date="2024-05-02T15:19:00Z"/>
              <w:rFonts w:eastAsiaTheme="minorEastAsia"/>
              <w:b w:val="0"/>
              <w:bCs w:val="0"/>
              <w:noProof/>
              <w:sz w:val="24"/>
              <w:szCs w:val="24"/>
              <w:lang w:eastAsia="en-GB"/>
            </w:rPr>
          </w:pPr>
          <w:ins w:id="296" w:author="Emanuel Covasa" w:date="2024-04-30T23:13:00Z">
            <w:del w:id="297" w:author="Emanuel Covasa - STUDENT" w:date="2024-05-02T15:19:00Z">
              <w:r w:rsidRPr="00DD06FB" w:rsidDel="002F30F4">
                <w:rPr>
                  <w:rStyle w:val="Hyperlink"/>
                  <w:noProof/>
                  <w:lang w:val="en-GB"/>
                </w:rPr>
                <w:delText>8. Physical Design and Manufacturing:</w:delText>
              </w:r>
              <w:r w:rsidDel="002F30F4">
                <w:rPr>
                  <w:noProof/>
                  <w:webHidden/>
                </w:rPr>
                <w:tab/>
                <w:delText>13</w:delText>
              </w:r>
            </w:del>
          </w:ins>
        </w:p>
        <w:p w14:paraId="79A7B629" w14:textId="168ABE06" w:rsidR="003A5E11" w:rsidDel="002F30F4" w:rsidRDefault="003A5E11">
          <w:pPr>
            <w:pStyle w:val="TOC2"/>
            <w:tabs>
              <w:tab w:val="right" w:leader="dot" w:pos="9350"/>
            </w:tabs>
            <w:rPr>
              <w:ins w:id="298" w:author="Emanuel Covasa" w:date="2024-04-30T23:13:00Z"/>
              <w:del w:id="299" w:author="Emanuel Covasa - STUDENT" w:date="2024-05-02T15:19:00Z"/>
              <w:rFonts w:eastAsiaTheme="minorEastAsia"/>
              <w:b w:val="0"/>
              <w:bCs w:val="0"/>
              <w:noProof/>
              <w:sz w:val="24"/>
              <w:szCs w:val="24"/>
              <w:lang w:eastAsia="en-GB"/>
            </w:rPr>
          </w:pPr>
          <w:ins w:id="300" w:author="Emanuel Covasa" w:date="2024-04-30T23:13:00Z">
            <w:del w:id="301" w:author="Emanuel Covasa - STUDENT" w:date="2024-05-02T15:19:00Z">
              <w:r w:rsidRPr="00DD06FB" w:rsidDel="002F30F4">
                <w:rPr>
                  <w:rStyle w:val="Hyperlink"/>
                  <w:noProof/>
                  <w:lang w:val="en-GB"/>
                </w:rPr>
                <w:delText>9. Software Development and Backend Integration(new):</w:delText>
              </w:r>
              <w:r w:rsidDel="002F30F4">
                <w:rPr>
                  <w:noProof/>
                  <w:webHidden/>
                </w:rPr>
                <w:tab/>
                <w:delText>13</w:delText>
              </w:r>
            </w:del>
          </w:ins>
        </w:p>
        <w:p w14:paraId="32042ABF" w14:textId="19539FBD" w:rsidR="003A5E11" w:rsidDel="002F30F4" w:rsidRDefault="003A5E11">
          <w:pPr>
            <w:pStyle w:val="TOC1"/>
            <w:tabs>
              <w:tab w:val="right" w:leader="dot" w:pos="9350"/>
            </w:tabs>
            <w:rPr>
              <w:ins w:id="302" w:author="Emanuel Covasa" w:date="2024-04-30T23:13:00Z"/>
              <w:del w:id="303" w:author="Emanuel Covasa - STUDENT" w:date="2024-05-02T15:19:00Z"/>
              <w:rFonts w:eastAsiaTheme="minorEastAsia"/>
              <w:b w:val="0"/>
              <w:bCs w:val="0"/>
              <w:i w:val="0"/>
              <w:iCs w:val="0"/>
              <w:noProof/>
              <w:lang w:eastAsia="en-GB"/>
            </w:rPr>
          </w:pPr>
          <w:ins w:id="304" w:author="Emanuel Covasa" w:date="2024-04-30T23:13:00Z">
            <w:del w:id="305" w:author="Emanuel Covasa - STUDENT" w:date="2024-05-02T15:19:00Z">
              <w:r w:rsidRPr="00DD06FB" w:rsidDel="002F30F4">
                <w:rPr>
                  <w:rStyle w:val="Hyperlink"/>
                  <w:noProof/>
                </w:rPr>
                <w:delText>Rigorous Testing Strategy(update)</w:delText>
              </w:r>
              <w:r w:rsidDel="002F30F4">
                <w:rPr>
                  <w:noProof/>
                  <w:webHidden/>
                </w:rPr>
                <w:tab/>
                <w:delText>14</w:delText>
              </w:r>
            </w:del>
          </w:ins>
        </w:p>
        <w:p w14:paraId="64E8B1C8" w14:textId="12CAF0FF" w:rsidR="003A5E11" w:rsidDel="002F30F4" w:rsidRDefault="003A5E11">
          <w:pPr>
            <w:pStyle w:val="TOC1"/>
            <w:tabs>
              <w:tab w:val="right" w:leader="dot" w:pos="9350"/>
            </w:tabs>
            <w:rPr>
              <w:ins w:id="306" w:author="Emanuel Covasa" w:date="2024-04-30T23:13:00Z"/>
              <w:del w:id="307" w:author="Emanuel Covasa - STUDENT" w:date="2024-05-02T15:19:00Z"/>
              <w:rFonts w:eastAsiaTheme="minorEastAsia"/>
              <w:b w:val="0"/>
              <w:bCs w:val="0"/>
              <w:i w:val="0"/>
              <w:iCs w:val="0"/>
              <w:noProof/>
              <w:lang w:eastAsia="en-GB"/>
            </w:rPr>
          </w:pPr>
          <w:ins w:id="308" w:author="Emanuel Covasa" w:date="2024-04-30T23:13:00Z">
            <w:del w:id="309" w:author="Emanuel Covasa - STUDENT" w:date="2024-05-02T15:19:00Z">
              <w:r w:rsidRPr="00DD06FB" w:rsidDel="002F30F4">
                <w:rPr>
                  <w:rStyle w:val="Hyperlink"/>
                  <w:noProof/>
                  <w:lang w:val="en-GB"/>
                </w:rPr>
                <w:delText>Security Considerations(update):</w:delText>
              </w:r>
              <w:r w:rsidDel="002F30F4">
                <w:rPr>
                  <w:noProof/>
                  <w:webHidden/>
                </w:rPr>
                <w:tab/>
                <w:delText>14</w:delText>
              </w:r>
            </w:del>
          </w:ins>
        </w:p>
        <w:p w14:paraId="4DF94209" w14:textId="6FB55232" w:rsidR="003A5E11" w:rsidDel="002F30F4" w:rsidRDefault="003A5E11">
          <w:pPr>
            <w:pStyle w:val="TOC1"/>
            <w:tabs>
              <w:tab w:val="right" w:leader="dot" w:pos="9350"/>
            </w:tabs>
            <w:rPr>
              <w:ins w:id="310" w:author="Emanuel Covasa" w:date="2024-04-30T23:13:00Z"/>
              <w:del w:id="311" w:author="Emanuel Covasa - STUDENT" w:date="2024-05-02T15:19:00Z"/>
              <w:rFonts w:eastAsiaTheme="minorEastAsia"/>
              <w:b w:val="0"/>
              <w:bCs w:val="0"/>
              <w:i w:val="0"/>
              <w:iCs w:val="0"/>
              <w:noProof/>
              <w:lang w:eastAsia="en-GB"/>
            </w:rPr>
          </w:pPr>
          <w:ins w:id="312" w:author="Emanuel Covasa" w:date="2024-04-30T23:13:00Z">
            <w:del w:id="313" w:author="Emanuel Covasa - STUDENT" w:date="2024-05-02T15:19:00Z">
              <w:r w:rsidRPr="00DD06FB" w:rsidDel="002F30F4">
                <w:rPr>
                  <w:rStyle w:val="Hyperlink"/>
                  <w:noProof/>
                  <w:lang w:val="en-GB"/>
                </w:rPr>
                <w:delText>Vision for the Future:</w:delText>
              </w:r>
              <w:r w:rsidDel="002F30F4">
                <w:rPr>
                  <w:noProof/>
                  <w:webHidden/>
                </w:rPr>
                <w:tab/>
                <w:delText>15</w:delText>
              </w:r>
            </w:del>
          </w:ins>
        </w:p>
        <w:p w14:paraId="6E674130" w14:textId="7FA7BCDF" w:rsidR="003A5E11" w:rsidDel="002F30F4" w:rsidRDefault="003A5E11">
          <w:pPr>
            <w:pStyle w:val="TOC2"/>
            <w:tabs>
              <w:tab w:val="left" w:pos="720"/>
              <w:tab w:val="right" w:leader="dot" w:pos="9350"/>
            </w:tabs>
            <w:rPr>
              <w:ins w:id="314" w:author="Emanuel Covasa" w:date="2024-04-30T23:13:00Z"/>
              <w:del w:id="315" w:author="Emanuel Covasa - STUDENT" w:date="2024-05-02T15:19:00Z"/>
              <w:rFonts w:eastAsiaTheme="minorEastAsia"/>
              <w:b w:val="0"/>
              <w:bCs w:val="0"/>
              <w:noProof/>
              <w:sz w:val="24"/>
              <w:szCs w:val="24"/>
              <w:lang w:eastAsia="en-GB"/>
            </w:rPr>
          </w:pPr>
          <w:ins w:id="316" w:author="Emanuel Covasa" w:date="2024-04-30T23:13:00Z">
            <w:del w:id="317"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Miniaturisation and Integration:</w:delText>
              </w:r>
              <w:r w:rsidDel="002F30F4">
                <w:rPr>
                  <w:noProof/>
                  <w:webHidden/>
                </w:rPr>
                <w:tab/>
                <w:delText>15</w:delText>
              </w:r>
            </w:del>
          </w:ins>
        </w:p>
        <w:p w14:paraId="0A3CBA30" w14:textId="708168BB" w:rsidR="003A5E11" w:rsidDel="002F30F4" w:rsidRDefault="003A5E11">
          <w:pPr>
            <w:pStyle w:val="TOC2"/>
            <w:tabs>
              <w:tab w:val="left" w:pos="720"/>
              <w:tab w:val="right" w:leader="dot" w:pos="9350"/>
            </w:tabs>
            <w:rPr>
              <w:ins w:id="318" w:author="Emanuel Covasa" w:date="2024-04-30T23:13:00Z"/>
              <w:del w:id="319" w:author="Emanuel Covasa - STUDENT" w:date="2024-05-02T15:19:00Z"/>
              <w:rFonts w:eastAsiaTheme="minorEastAsia"/>
              <w:b w:val="0"/>
              <w:bCs w:val="0"/>
              <w:noProof/>
              <w:sz w:val="24"/>
              <w:szCs w:val="24"/>
              <w:lang w:eastAsia="en-GB"/>
            </w:rPr>
          </w:pPr>
          <w:ins w:id="320" w:author="Emanuel Covasa" w:date="2024-04-30T23:13:00Z">
            <w:del w:id="321"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Temperature Sensing for Personalised Reminders:</w:delText>
              </w:r>
              <w:r w:rsidDel="002F30F4">
                <w:rPr>
                  <w:noProof/>
                  <w:webHidden/>
                </w:rPr>
                <w:tab/>
                <w:delText>15</w:delText>
              </w:r>
            </w:del>
          </w:ins>
        </w:p>
        <w:p w14:paraId="56BF7E8E" w14:textId="1BC54BDA" w:rsidR="003A5E11" w:rsidDel="002F30F4" w:rsidRDefault="003A5E11">
          <w:pPr>
            <w:pStyle w:val="TOC2"/>
            <w:tabs>
              <w:tab w:val="left" w:pos="720"/>
              <w:tab w:val="right" w:leader="dot" w:pos="9350"/>
            </w:tabs>
            <w:rPr>
              <w:ins w:id="322" w:author="Emanuel Covasa" w:date="2024-04-30T23:13:00Z"/>
              <w:del w:id="323" w:author="Emanuel Covasa - STUDENT" w:date="2024-05-02T15:19:00Z"/>
              <w:rFonts w:eastAsiaTheme="minorEastAsia"/>
              <w:b w:val="0"/>
              <w:bCs w:val="0"/>
              <w:noProof/>
              <w:sz w:val="24"/>
              <w:szCs w:val="24"/>
              <w:lang w:eastAsia="en-GB"/>
            </w:rPr>
          </w:pPr>
          <w:ins w:id="324" w:author="Emanuel Covasa" w:date="2024-04-30T23:13:00Z">
            <w:del w:id="325"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Enhanced App Functionality for Comprehensive Health Management:</w:delText>
              </w:r>
              <w:r w:rsidDel="002F30F4">
                <w:rPr>
                  <w:noProof/>
                  <w:webHidden/>
                </w:rPr>
                <w:tab/>
                <w:delText>15</w:delText>
              </w:r>
            </w:del>
          </w:ins>
        </w:p>
        <w:p w14:paraId="0B66F37E" w14:textId="1396FD84" w:rsidR="003A5E11" w:rsidDel="002F30F4" w:rsidRDefault="003A5E11">
          <w:pPr>
            <w:pStyle w:val="TOC2"/>
            <w:tabs>
              <w:tab w:val="left" w:pos="720"/>
              <w:tab w:val="right" w:leader="dot" w:pos="9350"/>
            </w:tabs>
            <w:rPr>
              <w:ins w:id="326" w:author="Emanuel Covasa" w:date="2024-04-30T23:13:00Z"/>
              <w:del w:id="327" w:author="Emanuel Covasa - STUDENT" w:date="2024-05-02T15:19:00Z"/>
              <w:rFonts w:eastAsiaTheme="minorEastAsia"/>
              <w:b w:val="0"/>
              <w:bCs w:val="0"/>
              <w:noProof/>
              <w:sz w:val="24"/>
              <w:szCs w:val="24"/>
              <w:lang w:eastAsia="en-GB"/>
            </w:rPr>
          </w:pPr>
          <w:ins w:id="328" w:author="Emanuel Covasa" w:date="2024-04-30T23:13:00Z">
            <w:del w:id="329" w:author="Emanuel Covasa - STUDENT" w:date="2024-05-02T15:19:00Z">
              <w:r w:rsidRPr="00DD06FB" w:rsidDel="002F30F4">
                <w:rPr>
                  <w:rStyle w:val="Hyperlink"/>
                  <w:rFonts w:ascii="Microsoft Sans Serif" w:hAnsi="Microsoft Sans Serif" w:cs="Microsoft Sans Serif"/>
                  <w:noProof/>
                  <w:lang w:val="en-GB"/>
                </w:rPr>
                <w:delText>-</w:delText>
              </w:r>
              <w:r w:rsidDel="002F30F4">
                <w:rPr>
                  <w:rFonts w:eastAsiaTheme="minorEastAsia"/>
                  <w:b w:val="0"/>
                  <w:bCs w:val="0"/>
                  <w:noProof/>
                  <w:sz w:val="24"/>
                  <w:szCs w:val="24"/>
                  <w:lang w:eastAsia="en-GB"/>
                </w:rPr>
                <w:tab/>
              </w:r>
              <w:r w:rsidRPr="002F30F4" w:rsidDel="002F30F4">
                <w:rPr>
                  <w:rStyle w:val="Hyperlink"/>
                  <w:b w:val="0"/>
                  <w:bCs w:val="0"/>
                  <w:noProof/>
                  <w:lang w:val="en-GB"/>
                </w:rPr>
                <w:delText>Conclusion:</w:delText>
              </w:r>
              <w:r w:rsidDel="002F30F4">
                <w:rPr>
                  <w:noProof/>
                  <w:webHidden/>
                </w:rPr>
                <w:tab/>
                <w:delText>16</w:delText>
              </w:r>
            </w:del>
          </w:ins>
        </w:p>
        <w:p w14:paraId="0797DD74" w14:textId="282A4586" w:rsidR="003A5E11" w:rsidDel="002F30F4" w:rsidRDefault="003A5E11">
          <w:pPr>
            <w:pStyle w:val="TOC1"/>
            <w:tabs>
              <w:tab w:val="right" w:leader="dot" w:pos="9350"/>
            </w:tabs>
            <w:rPr>
              <w:ins w:id="330" w:author="Emanuel Covasa" w:date="2024-04-30T23:13:00Z"/>
              <w:del w:id="331" w:author="Emanuel Covasa - STUDENT" w:date="2024-05-02T15:19:00Z"/>
              <w:rFonts w:eastAsiaTheme="minorEastAsia"/>
              <w:b w:val="0"/>
              <w:bCs w:val="0"/>
              <w:i w:val="0"/>
              <w:iCs w:val="0"/>
              <w:noProof/>
              <w:lang w:eastAsia="en-GB"/>
            </w:rPr>
          </w:pPr>
          <w:ins w:id="332" w:author="Emanuel Covasa" w:date="2024-04-30T23:13:00Z">
            <w:del w:id="333" w:author="Emanuel Covasa - STUDENT" w:date="2024-05-02T15:19:00Z">
              <w:r w:rsidRPr="00DD06FB" w:rsidDel="002F30F4">
                <w:rPr>
                  <w:rStyle w:val="Hyperlink"/>
                  <w:noProof/>
                  <w:lang w:val="en-GB"/>
                </w:rPr>
                <w:delText>Usage:</w:delText>
              </w:r>
              <w:r w:rsidDel="002F30F4">
                <w:rPr>
                  <w:noProof/>
                  <w:webHidden/>
                </w:rPr>
                <w:tab/>
                <w:delText>16</w:delText>
              </w:r>
            </w:del>
          </w:ins>
        </w:p>
        <w:p w14:paraId="681752DA" w14:textId="509BEDC5" w:rsidR="003A5E11" w:rsidDel="002F30F4" w:rsidRDefault="003A5E11">
          <w:pPr>
            <w:pStyle w:val="TOC2"/>
            <w:tabs>
              <w:tab w:val="right" w:leader="dot" w:pos="9350"/>
            </w:tabs>
            <w:rPr>
              <w:ins w:id="334" w:author="Emanuel Covasa" w:date="2024-04-30T23:13:00Z"/>
              <w:del w:id="335" w:author="Emanuel Covasa - STUDENT" w:date="2024-05-02T15:19:00Z"/>
              <w:rFonts w:eastAsiaTheme="minorEastAsia"/>
              <w:b w:val="0"/>
              <w:bCs w:val="0"/>
              <w:noProof/>
              <w:sz w:val="24"/>
              <w:szCs w:val="24"/>
              <w:lang w:eastAsia="en-GB"/>
            </w:rPr>
          </w:pPr>
          <w:ins w:id="336" w:author="Emanuel Covasa" w:date="2024-04-30T23:13:00Z">
            <w:del w:id="337" w:author="Emanuel Covasa - STUDENT" w:date="2024-05-02T15:19:00Z">
              <w:r w:rsidRPr="00DD06FB" w:rsidDel="002F30F4">
                <w:rPr>
                  <w:rStyle w:val="Hyperlink"/>
                  <w:noProof/>
                  <w:lang w:val="en-GB"/>
                </w:rPr>
                <w:delText>Main Functions:</w:delText>
              </w:r>
              <w:r w:rsidDel="002F30F4">
                <w:rPr>
                  <w:noProof/>
                  <w:webHidden/>
                </w:rPr>
                <w:tab/>
                <w:delText>16</w:delText>
              </w:r>
            </w:del>
          </w:ins>
        </w:p>
        <w:p w14:paraId="61D2595F" w14:textId="4E4558A6" w:rsidR="003A5E11" w:rsidDel="002F30F4" w:rsidRDefault="003A5E11">
          <w:pPr>
            <w:pStyle w:val="TOC2"/>
            <w:tabs>
              <w:tab w:val="right" w:leader="dot" w:pos="9350"/>
            </w:tabs>
            <w:rPr>
              <w:ins w:id="338" w:author="Emanuel Covasa" w:date="2024-04-30T23:13:00Z"/>
              <w:del w:id="339" w:author="Emanuel Covasa - STUDENT" w:date="2024-05-02T15:19:00Z"/>
              <w:rFonts w:eastAsiaTheme="minorEastAsia"/>
              <w:b w:val="0"/>
              <w:bCs w:val="0"/>
              <w:noProof/>
              <w:sz w:val="24"/>
              <w:szCs w:val="24"/>
              <w:lang w:eastAsia="en-GB"/>
            </w:rPr>
          </w:pPr>
          <w:ins w:id="340" w:author="Emanuel Covasa" w:date="2024-04-30T23:13:00Z">
            <w:del w:id="341" w:author="Emanuel Covasa - STUDENT" w:date="2024-05-02T15:19:00Z">
              <w:r w:rsidRPr="00DD06FB" w:rsidDel="002F30F4">
                <w:rPr>
                  <w:rStyle w:val="Hyperlink"/>
                  <w:noProof/>
                  <w:lang w:val="en-GB"/>
                </w:rPr>
                <w:delText>Start-up Procedure:</w:delText>
              </w:r>
              <w:r w:rsidDel="002F30F4">
                <w:rPr>
                  <w:noProof/>
                  <w:webHidden/>
                </w:rPr>
                <w:tab/>
                <w:delText>16</w:delText>
              </w:r>
            </w:del>
          </w:ins>
        </w:p>
        <w:p w14:paraId="5DBB8C18" w14:textId="36760175" w:rsidR="003A5E11" w:rsidDel="002F30F4" w:rsidRDefault="003A5E11">
          <w:pPr>
            <w:pStyle w:val="TOC2"/>
            <w:tabs>
              <w:tab w:val="right" w:leader="dot" w:pos="9350"/>
            </w:tabs>
            <w:rPr>
              <w:ins w:id="342" w:author="Emanuel Covasa" w:date="2024-04-30T23:13:00Z"/>
              <w:del w:id="343" w:author="Emanuel Covasa - STUDENT" w:date="2024-05-02T15:19:00Z"/>
              <w:rFonts w:eastAsiaTheme="minorEastAsia"/>
              <w:b w:val="0"/>
              <w:bCs w:val="0"/>
              <w:noProof/>
              <w:sz w:val="24"/>
              <w:szCs w:val="24"/>
              <w:lang w:eastAsia="en-GB"/>
            </w:rPr>
          </w:pPr>
          <w:ins w:id="344" w:author="Emanuel Covasa" w:date="2024-04-30T23:13:00Z">
            <w:del w:id="345" w:author="Emanuel Covasa - STUDENT" w:date="2024-05-02T15:19:00Z">
              <w:r w:rsidRPr="00DD06FB" w:rsidDel="002F30F4">
                <w:rPr>
                  <w:rStyle w:val="Hyperlink"/>
                  <w:noProof/>
                  <w:lang w:val="en-GB"/>
                </w:rPr>
                <w:delText>Menu Mode Options:</w:delText>
              </w:r>
              <w:r w:rsidDel="002F30F4">
                <w:rPr>
                  <w:noProof/>
                  <w:webHidden/>
                </w:rPr>
                <w:tab/>
                <w:delText>17</w:delText>
              </w:r>
            </w:del>
          </w:ins>
        </w:p>
        <w:p w14:paraId="7EFA54D9" w14:textId="1387432E" w:rsidR="003A5E11" w:rsidDel="002F30F4" w:rsidRDefault="003A5E11">
          <w:pPr>
            <w:pStyle w:val="TOC1"/>
            <w:tabs>
              <w:tab w:val="right" w:leader="dot" w:pos="9350"/>
            </w:tabs>
            <w:rPr>
              <w:ins w:id="346" w:author="Emanuel Covasa" w:date="2024-04-30T23:13:00Z"/>
              <w:del w:id="347" w:author="Emanuel Covasa - STUDENT" w:date="2024-05-02T15:19:00Z"/>
              <w:rFonts w:eastAsiaTheme="minorEastAsia"/>
              <w:b w:val="0"/>
              <w:bCs w:val="0"/>
              <w:i w:val="0"/>
              <w:iCs w:val="0"/>
              <w:noProof/>
              <w:lang w:eastAsia="en-GB"/>
            </w:rPr>
          </w:pPr>
          <w:ins w:id="348" w:author="Emanuel Covasa" w:date="2024-04-30T23:13:00Z">
            <w:del w:id="349" w:author="Emanuel Covasa - STUDENT" w:date="2024-05-02T15:19:00Z">
              <w:r w:rsidRPr="00DD06FB" w:rsidDel="002F30F4">
                <w:rPr>
                  <w:rStyle w:val="Hyperlink"/>
                  <w:noProof/>
                  <w:lang w:val="en-GB"/>
                </w:rPr>
                <w:delText>Roles:</w:delText>
              </w:r>
              <w:r w:rsidDel="002F30F4">
                <w:rPr>
                  <w:noProof/>
                  <w:webHidden/>
                </w:rPr>
                <w:tab/>
                <w:delText>17</w:delText>
              </w:r>
            </w:del>
          </w:ins>
        </w:p>
        <w:p w14:paraId="6E181437" w14:textId="64960AC1" w:rsidR="009626F2" w:rsidDel="002F30F4" w:rsidRDefault="009626F2">
          <w:pPr>
            <w:pStyle w:val="TOC1"/>
            <w:tabs>
              <w:tab w:val="right" w:leader="dot" w:pos="9350"/>
            </w:tabs>
            <w:rPr>
              <w:del w:id="350" w:author="Emanuel Covasa - STUDENT" w:date="2024-05-02T15:19:00Z"/>
              <w:rFonts w:eastAsiaTheme="minorEastAsia"/>
              <w:b w:val="0"/>
              <w:bCs w:val="0"/>
              <w:i w:val="0"/>
              <w:iCs w:val="0"/>
              <w:noProof/>
              <w:lang w:eastAsia="en-GB"/>
            </w:rPr>
          </w:pPr>
          <w:del w:id="351" w:author="Emanuel Covasa - STUDENT" w:date="2024-05-02T15:19:00Z">
            <w:r w:rsidRPr="004F5E05" w:rsidDel="002F30F4">
              <w:rPr>
                <w:noProof/>
                <w:rPrChange w:id="352" w:author="Emanuel Covasa" w:date="2024-04-30T21:31:00Z">
                  <w:rPr>
                    <w:rStyle w:val="Hyperlink"/>
                    <w:b w:val="0"/>
                    <w:bCs w:val="0"/>
                    <w:i w:val="0"/>
                    <w:iCs w:val="0"/>
                    <w:noProof/>
                  </w:rPr>
                </w:rPrChange>
              </w:rPr>
              <w:delText>Team Members:</w:delText>
            </w:r>
            <w:r w:rsidDel="002F30F4">
              <w:rPr>
                <w:noProof/>
                <w:webHidden/>
              </w:rPr>
              <w:tab/>
              <w:delText>3</w:delText>
            </w:r>
          </w:del>
        </w:p>
        <w:p w14:paraId="2CCC7D77" w14:textId="141D4A9C" w:rsidR="009626F2" w:rsidDel="002F30F4" w:rsidRDefault="009626F2">
          <w:pPr>
            <w:pStyle w:val="TOC1"/>
            <w:tabs>
              <w:tab w:val="right" w:leader="dot" w:pos="9350"/>
            </w:tabs>
            <w:rPr>
              <w:del w:id="353" w:author="Emanuel Covasa - STUDENT" w:date="2024-05-02T15:19:00Z"/>
              <w:rFonts w:eastAsiaTheme="minorEastAsia"/>
              <w:b w:val="0"/>
              <w:bCs w:val="0"/>
              <w:i w:val="0"/>
              <w:iCs w:val="0"/>
              <w:noProof/>
              <w:lang w:eastAsia="en-GB"/>
            </w:rPr>
          </w:pPr>
          <w:del w:id="354" w:author="Emanuel Covasa - STUDENT" w:date="2024-05-02T15:19:00Z">
            <w:r w:rsidRPr="004F5E05" w:rsidDel="002F30F4">
              <w:rPr>
                <w:noProof/>
                <w:rPrChange w:id="355" w:author="Emanuel Covasa" w:date="2024-04-30T21:31:00Z">
                  <w:rPr>
                    <w:rStyle w:val="Hyperlink"/>
                    <w:b w:val="0"/>
                    <w:bCs w:val="0"/>
                    <w:i w:val="0"/>
                    <w:iCs w:val="0"/>
                    <w:noProof/>
                    <w:lang w:val="en-GB"/>
                  </w:rPr>
                </w:rPrChange>
              </w:rPr>
              <w:delText>Links:</w:delText>
            </w:r>
            <w:r w:rsidDel="002F30F4">
              <w:rPr>
                <w:noProof/>
                <w:webHidden/>
              </w:rPr>
              <w:tab/>
              <w:delText>3</w:delText>
            </w:r>
          </w:del>
        </w:p>
        <w:p w14:paraId="3BF5FEE5" w14:textId="786AEFA7" w:rsidR="009626F2" w:rsidDel="002F30F4" w:rsidRDefault="009626F2">
          <w:pPr>
            <w:pStyle w:val="TOC2"/>
            <w:tabs>
              <w:tab w:val="left" w:pos="720"/>
              <w:tab w:val="right" w:leader="dot" w:pos="9350"/>
            </w:tabs>
            <w:rPr>
              <w:del w:id="356" w:author="Emanuel Covasa - STUDENT" w:date="2024-05-02T15:19:00Z"/>
              <w:rFonts w:eastAsiaTheme="minorEastAsia"/>
              <w:b w:val="0"/>
              <w:bCs w:val="0"/>
              <w:noProof/>
              <w:sz w:val="24"/>
              <w:szCs w:val="24"/>
              <w:lang w:eastAsia="en-GB"/>
            </w:rPr>
          </w:pPr>
          <w:del w:id="357" w:author="Emanuel Covasa - STUDENT" w:date="2024-05-02T15:19:00Z">
            <w:r w:rsidRPr="004F5E05" w:rsidDel="002F30F4">
              <w:rPr>
                <w:noProof/>
                <w:rPrChange w:id="358" w:author="Emanuel Covasa" w:date="2024-04-30T21:31:00Z">
                  <w:rPr>
                    <w:rStyle w:val="Hyperlink"/>
                    <w:rFonts w:ascii="Symbol" w:hAnsi="Symbol" w:cs="Microsoft Sans Serif"/>
                    <w:b w:val="0"/>
                    <w:bCs w:val="0"/>
                    <w:noProof/>
                    <w:kern w:val="0"/>
                    <w:lang w:val="en-GB"/>
                  </w:rPr>
                </w:rPrChange>
              </w:rPr>
              <w:delText></w:delText>
            </w:r>
            <w:r w:rsidDel="002F30F4">
              <w:rPr>
                <w:rFonts w:eastAsiaTheme="minorEastAsia"/>
                <w:b w:val="0"/>
                <w:bCs w:val="0"/>
                <w:noProof/>
                <w:sz w:val="24"/>
                <w:szCs w:val="24"/>
                <w:lang w:eastAsia="en-GB"/>
              </w:rPr>
              <w:tab/>
            </w:r>
            <w:r w:rsidRPr="004F5E05" w:rsidDel="002F30F4">
              <w:rPr>
                <w:noProof/>
                <w:rPrChange w:id="359" w:author="Emanuel Covasa" w:date="2024-04-30T21:31:00Z">
                  <w:rPr>
                    <w:rStyle w:val="Hyperlink"/>
                    <w:b w:val="0"/>
                    <w:bCs w:val="0"/>
                    <w:noProof/>
                    <w:lang w:val="en-GB"/>
                  </w:rPr>
                </w:rPrChange>
              </w:rPr>
              <w:delText>Trello Page:</w:delText>
            </w:r>
            <w:r w:rsidDel="002F30F4">
              <w:rPr>
                <w:noProof/>
                <w:webHidden/>
              </w:rPr>
              <w:tab/>
              <w:delText>3</w:delText>
            </w:r>
          </w:del>
        </w:p>
        <w:p w14:paraId="674067AA" w14:textId="5B1C66ED" w:rsidR="009626F2" w:rsidDel="002F30F4" w:rsidRDefault="009626F2">
          <w:pPr>
            <w:pStyle w:val="TOC2"/>
            <w:tabs>
              <w:tab w:val="left" w:pos="720"/>
              <w:tab w:val="right" w:leader="dot" w:pos="9350"/>
            </w:tabs>
            <w:rPr>
              <w:del w:id="360" w:author="Emanuel Covasa - STUDENT" w:date="2024-05-02T15:19:00Z"/>
              <w:rFonts w:eastAsiaTheme="minorEastAsia"/>
              <w:b w:val="0"/>
              <w:bCs w:val="0"/>
              <w:noProof/>
              <w:sz w:val="24"/>
              <w:szCs w:val="24"/>
              <w:lang w:eastAsia="en-GB"/>
            </w:rPr>
          </w:pPr>
          <w:del w:id="361" w:author="Emanuel Covasa - STUDENT" w:date="2024-05-02T15:19:00Z">
            <w:r w:rsidRPr="004F5E05" w:rsidDel="002F30F4">
              <w:rPr>
                <w:noProof/>
                <w:rPrChange w:id="362" w:author="Emanuel Covasa" w:date="2024-04-30T21:31:00Z">
                  <w:rPr>
                    <w:rStyle w:val="Hyperlink"/>
                    <w:rFonts w:ascii="Symbol" w:hAnsi="Symbol"/>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363" w:author="Emanuel Covasa" w:date="2024-04-30T21:31:00Z">
                  <w:rPr>
                    <w:rStyle w:val="Hyperlink"/>
                    <w:b w:val="0"/>
                    <w:bCs w:val="0"/>
                    <w:noProof/>
                    <w:lang w:val="en-GB"/>
                  </w:rPr>
                </w:rPrChange>
              </w:rPr>
              <w:delText>GitHub Team Page:</w:delText>
            </w:r>
            <w:r w:rsidDel="002F30F4">
              <w:rPr>
                <w:noProof/>
                <w:webHidden/>
              </w:rPr>
              <w:tab/>
              <w:delText>3</w:delText>
            </w:r>
          </w:del>
        </w:p>
        <w:p w14:paraId="2CD5C1BF" w14:textId="4F0F7D05" w:rsidR="009626F2" w:rsidDel="002F30F4" w:rsidRDefault="009626F2">
          <w:pPr>
            <w:pStyle w:val="TOC1"/>
            <w:tabs>
              <w:tab w:val="right" w:leader="dot" w:pos="9350"/>
            </w:tabs>
            <w:rPr>
              <w:del w:id="364" w:author="Emanuel Covasa - STUDENT" w:date="2024-05-02T15:19:00Z"/>
              <w:rFonts w:eastAsiaTheme="minorEastAsia"/>
              <w:b w:val="0"/>
              <w:bCs w:val="0"/>
              <w:i w:val="0"/>
              <w:iCs w:val="0"/>
              <w:noProof/>
              <w:lang w:eastAsia="en-GB"/>
            </w:rPr>
          </w:pPr>
          <w:del w:id="365" w:author="Emanuel Covasa - STUDENT" w:date="2024-05-02T15:19:00Z">
            <w:r w:rsidRPr="004F5E05" w:rsidDel="002F30F4">
              <w:rPr>
                <w:noProof/>
                <w:rPrChange w:id="366" w:author="Emanuel Covasa" w:date="2024-04-30T21:31:00Z">
                  <w:rPr>
                    <w:rStyle w:val="Hyperlink"/>
                    <w:b w:val="0"/>
                    <w:bCs w:val="0"/>
                    <w:i w:val="0"/>
                    <w:iCs w:val="0"/>
                    <w:noProof/>
                    <w:lang w:val="en-GB"/>
                  </w:rPr>
                </w:rPrChange>
              </w:rPr>
              <w:delText>Documentation and Research Links:</w:delText>
            </w:r>
            <w:r w:rsidDel="002F30F4">
              <w:rPr>
                <w:noProof/>
                <w:webHidden/>
              </w:rPr>
              <w:tab/>
              <w:delText>4</w:delText>
            </w:r>
          </w:del>
        </w:p>
        <w:p w14:paraId="1F767FD3" w14:textId="0A86F099" w:rsidR="009626F2" w:rsidDel="002F30F4" w:rsidRDefault="009626F2">
          <w:pPr>
            <w:pStyle w:val="TOC1"/>
            <w:tabs>
              <w:tab w:val="right" w:leader="dot" w:pos="9350"/>
            </w:tabs>
            <w:rPr>
              <w:del w:id="367" w:author="Emanuel Covasa - STUDENT" w:date="2024-05-02T15:19:00Z"/>
              <w:rFonts w:eastAsiaTheme="minorEastAsia"/>
              <w:b w:val="0"/>
              <w:bCs w:val="0"/>
              <w:i w:val="0"/>
              <w:iCs w:val="0"/>
              <w:noProof/>
              <w:lang w:eastAsia="en-GB"/>
            </w:rPr>
          </w:pPr>
          <w:del w:id="368" w:author="Emanuel Covasa - STUDENT" w:date="2024-05-02T15:19:00Z">
            <w:r w:rsidRPr="004F5E05" w:rsidDel="002F30F4">
              <w:rPr>
                <w:noProof/>
                <w:rPrChange w:id="369" w:author="Emanuel Covasa" w:date="2024-04-30T21:31:00Z">
                  <w:rPr>
                    <w:rStyle w:val="Hyperlink"/>
                    <w:b w:val="0"/>
                    <w:bCs w:val="0"/>
                    <w:i w:val="0"/>
                    <w:iCs w:val="0"/>
                    <w:noProof/>
                    <w:lang w:val="en-GB"/>
                  </w:rPr>
                </w:rPrChange>
              </w:rPr>
              <w:delText>Problem Outline and Research Background:</w:delText>
            </w:r>
            <w:r w:rsidDel="002F30F4">
              <w:rPr>
                <w:noProof/>
                <w:webHidden/>
              </w:rPr>
              <w:tab/>
              <w:delText>4</w:delText>
            </w:r>
          </w:del>
        </w:p>
        <w:p w14:paraId="2012876A" w14:textId="7301C77F" w:rsidR="009626F2" w:rsidDel="002F30F4" w:rsidRDefault="009626F2">
          <w:pPr>
            <w:pStyle w:val="TOC2"/>
            <w:tabs>
              <w:tab w:val="left" w:pos="720"/>
              <w:tab w:val="right" w:leader="dot" w:pos="9350"/>
            </w:tabs>
            <w:rPr>
              <w:del w:id="370" w:author="Emanuel Covasa - STUDENT" w:date="2024-05-02T15:19:00Z"/>
              <w:rFonts w:eastAsiaTheme="minorEastAsia"/>
              <w:b w:val="0"/>
              <w:bCs w:val="0"/>
              <w:noProof/>
              <w:sz w:val="24"/>
              <w:szCs w:val="24"/>
              <w:lang w:eastAsia="en-GB"/>
            </w:rPr>
          </w:pPr>
          <w:del w:id="371" w:author="Emanuel Covasa - STUDENT" w:date="2024-05-02T15:19:00Z">
            <w:r w:rsidRPr="004F5E05" w:rsidDel="002F30F4">
              <w:rPr>
                <w:noProof/>
                <w:rPrChange w:id="372" w:author="Emanuel Covasa" w:date="2024-04-30T21:31:00Z">
                  <w:rPr>
                    <w:rStyle w:val="Hyperlink"/>
                    <w:rFonts w:ascii="Microsoft Sans Serif" w:hAnsi="Microsoft Sans Serif" w:cs="Microsoft Sans Serif"/>
                    <w:b w:val="0"/>
                    <w:bCs w:val="0"/>
                    <w:noProof/>
                    <w:kern w:val="0"/>
                    <w:lang w:val="en-GB"/>
                  </w:rPr>
                </w:rPrChange>
              </w:rPr>
              <w:delText>-</w:delText>
            </w:r>
            <w:r w:rsidDel="002F30F4">
              <w:rPr>
                <w:rFonts w:eastAsiaTheme="minorEastAsia"/>
                <w:b w:val="0"/>
                <w:bCs w:val="0"/>
                <w:noProof/>
                <w:sz w:val="24"/>
                <w:szCs w:val="24"/>
                <w:lang w:eastAsia="en-GB"/>
              </w:rPr>
              <w:tab/>
            </w:r>
            <w:r w:rsidRPr="004F5E05" w:rsidDel="002F30F4">
              <w:rPr>
                <w:noProof/>
                <w:rPrChange w:id="373" w:author="Emanuel Covasa" w:date="2024-04-30T21:31:00Z">
                  <w:rPr>
                    <w:rStyle w:val="Hyperlink"/>
                    <w:b w:val="0"/>
                    <w:bCs w:val="0"/>
                    <w:noProof/>
                    <w:lang w:val="en-GB"/>
                  </w:rPr>
                </w:rPrChange>
              </w:rPr>
              <w:delText>The Importance of Hydration</w:delText>
            </w:r>
            <w:r w:rsidDel="002F30F4">
              <w:rPr>
                <w:noProof/>
                <w:webHidden/>
              </w:rPr>
              <w:tab/>
              <w:delText>4</w:delText>
            </w:r>
          </w:del>
        </w:p>
        <w:p w14:paraId="01E1A51C" w14:textId="034DE35A" w:rsidR="009626F2" w:rsidDel="002F30F4" w:rsidRDefault="009626F2">
          <w:pPr>
            <w:pStyle w:val="TOC2"/>
            <w:tabs>
              <w:tab w:val="left" w:pos="720"/>
              <w:tab w:val="right" w:leader="dot" w:pos="9350"/>
            </w:tabs>
            <w:rPr>
              <w:del w:id="374" w:author="Emanuel Covasa - STUDENT" w:date="2024-05-02T15:19:00Z"/>
              <w:rFonts w:eastAsiaTheme="minorEastAsia"/>
              <w:b w:val="0"/>
              <w:bCs w:val="0"/>
              <w:noProof/>
              <w:sz w:val="24"/>
              <w:szCs w:val="24"/>
              <w:lang w:eastAsia="en-GB"/>
            </w:rPr>
          </w:pPr>
          <w:del w:id="375" w:author="Emanuel Covasa - STUDENT" w:date="2024-05-02T15:19:00Z">
            <w:r w:rsidRPr="004F5E05" w:rsidDel="002F30F4">
              <w:rPr>
                <w:noProof/>
                <w:rPrChange w:id="376"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377" w:author="Emanuel Covasa" w:date="2024-04-30T21:31:00Z">
                  <w:rPr>
                    <w:rStyle w:val="Hyperlink"/>
                    <w:b w:val="0"/>
                    <w:bCs w:val="0"/>
                    <w:noProof/>
                    <w:lang w:val="en-GB"/>
                  </w:rPr>
                </w:rPrChange>
              </w:rPr>
              <w:delText>Physiological Importance of Hydration:</w:delText>
            </w:r>
            <w:r w:rsidDel="002F30F4">
              <w:rPr>
                <w:noProof/>
                <w:webHidden/>
              </w:rPr>
              <w:tab/>
              <w:delText>5</w:delText>
            </w:r>
          </w:del>
        </w:p>
        <w:p w14:paraId="4887CE1B" w14:textId="572521DE" w:rsidR="009626F2" w:rsidDel="002F30F4" w:rsidRDefault="009626F2">
          <w:pPr>
            <w:pStyle w:val="TOC2"/>
            <w:tabs>
              <w:tab w:val="left" w:pos="720"/>
              <w:tab w:val="right" w:leader="dot" w:pos="9350"/>
            </w:tabs>
            <w:rPr>
              <w:del w:id="378" w:author="Emanuel Covasa - STUDENT" w:date="2024-05-02T15:19:00Z"/>
              <w:rFonts w:eastAsiaTheme="minorEastAsia"/>
              <w:b w:val="0"/>
              <w:bCs w:val="0"/>
              <w:noProof/>
              <w:sz w:val="24"/>
              <w:szCs w:val="24"/>
              <w:lang w:eastAsia="en-GB"/>
            </w:rPr>
          </w:pPr>
          <w:del w:id="379" w:author="Emanuel Covasa - STUDENT" w:date="2024-05-02T15:19:00Z">
            <w:r w:rsidRPr="004F5E05" w:rsidDel="002F30F4">
              <w:rPr>
                <w:noProof/>
                <w:rPrChange w:id="380"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381" w:author="Emanuel Covasa" w:date="2024-04-30T21:31:00Z">
                  <w:rPr>
                    <w:rStyle w:val="Hyperlink"/>
                    <w:b w:val="0"/>
                    <w:bCs w:val="0"/>
                    <w:noProof/>
                    <w:lang w:val="en-GB"/>
                  </w:rPr>
                </w:rPrChange>
              </w:rPr>
              <w:delText>Daily Hydration Requirements:</w:delText>
            </w:r>
            <w:r w:rsidDel="002F30F4">
              <w:rPr>
                <w:noProof/>
                <w:webHidden/>
              </w:rPr>
              <w:tab/>
              <w:delText>5</w:delText>
            </w:r>
          </w:del>
        </w:p>
        <w:p w14:paraId="1CFABEB9" w14:textId="52F0CCF7" w:rsidR="009626F2" w:rsidDel="002F30F4" w:rsidRDefault="009626F2">
          <w:pPr>
            <w:pStyle w:val="TOC2"/>
            <w:tabs>
              <w:tab w:val="right" w:leader="dot" w:pos="9350"/>
            </w:tabs>
            <w:rPr>
              <w:del w:id="382" w:author="Emanuel Covasa - STUDENT" w:date="2024-05-02T15:19:00Z"/>
              <w:rFonts w:eastAsiaTheme="minorEastAsia"/>
              <w:b w:val="0"/>
              <w:bCs w:val="0"/>
              <w:noProof/>
              <w:sz w:val="24"/>
              <w:szCs w:val="24"/>
              <w:lang w:eastAsia="en-GB"/>
            </w:rPr>
          </w:pPr>
          <w:del w:id="383" w:author="Emanuel Covasa - STUDENT" w:date="2024-05-02T15:19:00Z">
            <w:r w:rsidRPr="004F5E05" w:rsidDel="002F30F4">
              <w:rPr>
                <w:noProof/>
                <w:rPrChange w:id="384" w:author="Emanuel Covasa" w:date="2024-04-30T21:31:00Z">
                  <w:rPr>
                    <w:rStyle w:val="Hyperlink"/>
                    <w:b w:val="0"/>
                    <w:bCs w:val="0"/>
                    <w:noProof/>
                    <w:lang w:val="en-GB"/>
                  </w:rPr>
                </w:rPrChange>
              </w:rPr>
              <w:delText>Hydration Market Analysis:</w:delText>
            </w:r>
            <w:r w:rsidDel="002F30F4">
              <w:rPr>
                <w:noProof/>
                <w:webHidden/>
              </w:rPr>
              <w:tab/>
              <w:delText>6</w:delText>
            </w:r>
          </w:del>
        </w:p>
        <w:p w14:paraId="5A7392AD" w14:textId="05989CB2" w:rsidR="009626F2" w:rsidDel="002F30F4" w:rsidRDefault="009626F2">
          <w:pPr>
            <w:pStyle w:val="TOC1"/>
            <w:tabs>
              <w:tab w:val="right" w:leader="dot" w:pos="9350"/>
            </w:tabs>
            <w:rPr>
              <w:del w:id="385" w:author="Emanuel Covasa - STUDENT" w:date="2024-05-02T15:19:00Z"/>
              <w:rFonts w:eastAsiaTheme="minorEastAsia"/>
              <w:b w:val="0"/>
              <w:bCs w:val="0"/>
              <w:i w:val="0"/>
              <w:iCs w:val="0"/>
              <w:noProof/>
              <w:lang w:eastAsia="en-GB"/>
            </w:rPr>
          </w:pPr>
          <w:del w:id="386" w:author="Emanuel Covasa - STUDENT" w:date="2024-05-02T15:19:00Z">
            <w:r w:rsidRPr="004F5E05" w:rsidDel="002F30F4">
              <w:rPr>
                <w:noProof/>
                <w:rPrChange w:id="387" w:author="Emanuel Covasa" w:date="2024-04-30T21:31:00Z">
                  <w:rPr>
                    <w:rStyle w:val="Hyperlink"/>
                    <w:b w:val="0"/>
                    <w:bCs w:val="0"/>
                    <w:i w:val="0"/>
                    <w:iCs w:val="0"/>
                    <w:noProof/>
                    <w:lang w:val="en-GB"/>
                  </w:rPr>
                </w:rPrChange>
              </w:rPr>
              <w:delText>Project Solution Summary(update):</w:delText>
            </w:r>
            <w:r w:rsidDel="002F30F4">
              <w:rPr>
                <w:noProof/>
                <w:webHidden/>
              </w:rPr>
              <w:tab/>
              <w:delText>6</w:delText>
            </w:r>
          </w:del>
        </w:p>
        <w:p w14:paraId="1ECEDE07" w14:textId="6BF9B3AA" w:rsidR="009626F2" w:rsidDel="002F30F4" w:rsidRDefault="009626F2">
          <w:pPr>
            <w:pStyle w:val="TOC2"/>
            <w:tabs>
              <w:tab w:val="left" w:pos="720"/>
              <w:tab w:val="right" w:leader="dot" w:pos="9350"/>
            </w:tabs>
            <w:rPr>
              <w:del w:id="388" w:author="Emanuel Covasa - STUDENT" w:date="2024-05-02T15:19:00Z"/>
              <w:rFonts w:eastAsiaTheme="minorEastAsia"/>
              <w:b w:val="0"/>
              <w:bCs w:val="0"/>
              <w:noProof/>
              <w:sz w:val="24"/>
              <w:szCs w:val="24"/>
              <w:lang w:eastAsia="en-GB"/>
            </w:rPr>
          </w:pPr>
          <w:del w:id="389" w:author="Emanuel Covasa - STUDENT" w:date="2024-05-02T15:19:00Z">
            <w:r w:rsidRPr="004F5E05" w:rsidDel="002F30F4">
              <w:rPr>
                <w:noProof/>
                <w:rPrChange w:id="390"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391" w:author="Emanuel Covasa" w:date="2024-04-30T21:31:00Z">
                  <w:rPr>
                    <w:rStyle w:val="Hyperlink"/>
                    <w:b w:val="0"/>
                    <w:bCs w:val="0"/>
                    <w:noProof/>
                    <w:lang w:val="en-GB"/>
                  </w:rPr>
                </w:rPrChange>
              </w:rPr>
              <w:delText>Bridging Technology with Wellness:</w:delText>
            </w:r>
            <w:r w:rsidDel="002F30F4">
              <w:rPr>
                <w:noProof/>
                <w:webHidden/>
              </w:rPr>
              <w:tab/>
              <w:delText>6</w:delText>
            </w:r>
          </w:del>
        </w:p>
        <w:p w14:paraId="01286A98" w14:textId="79851CA5" w:rsidR="009626F2" w:rsidDel="002F30F4" w:rsidRDefault="009626F2">
          <w:pPr>
            <w:pStyle w:val="TOC2"/>
            <w:tabs>
              <w:tab w:val="left" w:pos="720"/>
              <w:tab w:val="right" w:leader="dot" w:pos="9350"/>
            </w:tabs>
            <w:rPr>
              <w:del w:id="392" w:author="Emanuel Covasa - STUDENT" w:date="2024-05-02T15:19:00Z"/>
              <w:rFonts w:eastAsiaTheme="minorEastAsia"/>
              <w:b w:val="0"/>
              <w:bCs w:val="0"/>
              <w:noProof/>
              <w:sz w:val="24"/>
              <w:szCs w:val="24"/>
              <w:lang w:eastAsia="en-GB"/>
            </w:rPr>
          </w:pPr>
          <w:del w:id="393" w:author="Emanuel Covasa - STUDENT" w:date="2024-05-02T15:19:00Z">
            <w:r w:rsidRPr="004F5E05" w:rsidDel="002F30F4">
              <w:rPr>
                <w:noProof/>
                <w:rPrChange w:id="394"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395" w:author="Emanuel Covasa" w:date="2024-04-30T21:31:00Z">
                  <w:rPr>
                    <w:rStyle w:val="Hyperlink"/>
                    <w:b w:val="0"/>
                    <w:bCs w:val="0"/>
                    <w:noProof/>
                    <w:lang w:val="en-GB"/>
                  </w:rPr>
                </w:rPrChange>
              </w:rPr>
              <w:delText>Intelligent Hydration Reminders:</w:delText>
            </w:r>
            <w:r w:rsidDel="002F30F4">
              <w:rPr>
                <w:noProof/>
                <w:webHidden/>
              </w:rPr>
              <w:tab/>
              <w:delText>6</w:delText>
            </w:r>
          </w:del>
        </w:p>
        <w:p w14:paraId="068DF79A" w14:textId="66D1D5EF" w:rsidR="009626F2" w:rsidDel="002F30F4" w:rsidRDefault="009626F2">
          <w:pPr>
            <w:pStyle w:val="TOC2"/>
            <w:tabs>
              <w:tab w:val="left" w:pos="720"/>
              <w:tab w:val="right" w:leader="dot" w:pos="9350"/>
            </w:tabs>
            <w:rPr>
              <w:del w:id="396" w:author="Emanuel Covasa - STUDENT" w:date="2024-05-02T15:19:00Z"/>
              <w:rFonts w:eastAsiaTheme="minorEastAsia"/>
              <w:b w:val="0"/>
              <w:bCs w:val="0"/>
              <w:noProof/>
              <w:sz w:val="24"/>
              <w:szCs w:val="24"/>
              <w:lang w:eastAsia="en-GB"/>
            </w:rPr>
          </w:pPr>
          <w:del w:id="397" w:author="Emanuel Covasa - STUDENT" w:date="2024-05-02T15:19:00Z">
            <w:r w:rsidRPr="004F5E05" w:rsidDel="002F30F4">
              <w:rPr>
                <w:noProof/>
                <w:rPrChange w:id="398" w:author="Emanuel Covasa" w:date="2024-04-30T21:31:00Z">
                  <w:rPr>
                    <w:rStyle w:val="Hyperlink"/>
                    <w:rFonts w:ascii="Microsoft Sans Serif" w:hAnsi="Microsoft Sans Serif" w:cs="Microsoft Sans Serif"/>
                    <w:b w:val="0"/>
                    <w:bCs w:val="0"/>
                    <w:noProof/>
                  </w:rPr>
                </w:rPrChange>
              </w:rPr>
              <w:delText>-</w:delText>
            </w:r>
            <w:r w:rsidDel="002F30F4">
              <w:rPr>
                <w:rFonts w:eastAsiaTheme="minorEastAsia"/>
                <w:b w:val="0"/>
                <w:bCs w:val="0"/>
                <w:noProof/>
                <w:sz w:val="24"/>
                <w:szCs w:val="24"/>
                <w:lang w:eastAsia="en-GB"/>
              </w:rPr>
              <w:tab/>
            </w:r>
            <w:r w:rsidRPr="004F5E05" w:rsidDel="002F30F4">
              <w:rPr>
                <w:noProof/>
                <w:rPrChange w:id="399" w:author="Emanuel Covasa" w:date="2024-04-30T21:31:00Z">
                  <w:rPr>
                    <w:rStyle w:val="Hyperlink"/>
                    <w:b w:val="0"/>
                    <w:bCs w:val="0"/>
                    <w:noProof/>
                  </w:rPr>
                </w:rPrChange>
              </w:rPr>
              <w:delText>Advanced Intake Tracking:</w:delText>
            </w:r>
            <w:r w:rsidDel="002F30F4">
              <w:rPr>
                <w:noProof/>
                <w:webHidden/>
              </w:rPr>
              <w:tab/>
              <w:delText>7</w:delText>
            </w:r>
          </w:del>
        </w:p>
        <w:p w14:paraId="0F609322" w14:textId="66552D39" w:rsidR="009626F2" w:rsidDel="002F30F4" w:rsidRDefault="009626F2">
          <w:pPr>
            <w:pStyle w:val="TOC2"/>
            <w:tabs>
              <w:tab w:val="left" w:pos="720"/>
              <w:tab w:val="right" w:leader="dot" w:pos="9350"/>
            </w:tabs>
            <w:rPr>
              <w:del w:id="400" w:author="Emanuel Covasa - STUDENT" w:date="2024-05-02T15:19:00Z"/>
              <w:rFonts w:eastAsiaTheme="minorEastAsia"/>
              <w:b w:val="0"/>
              <w:bCs w:val="0"/>
              <w:noProof/>
              <w:sz w:val="24"/>
              <w:szCs w:val="24"/>
              <w:lang w:eastAsia="en-GB"/>
            </w:rPr>
          </w:pPr>
          <w:del w:id="401" w:author="Emanuel Covasa - STUDENT" w:date="2024-05-02T15:19:00Z">
            <w:r w:rsidRPr="004F5E05" w:rsidDel="002F30F4">
              <w:rPr>
                <w:noProof/>
                <w:rPrChange w:id="402"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03" w:author="Emanuel Covasa" w:date="2024-04-30T21:31:00Z">
                  <w:rPr>
                    <w:rStyle w:val="Hyperlink"/>
                    <w:b w:val="0"/>
                    <w:bCs w:val="0"/>
                    <w:noProof/>
                    <w:lang w:val="en-GB"/>
                  </w:rPr>
                </w:rPrChange>
              </w:rPr>
              <w:delText>Promoting Sustainable Hydration Practices</w:delText>
            </w:r>
            <w:r w:rsidDel="002F30F4">
              <w:rPr>
                <w:noProof/>
                <w:webHidden/>
              </w:rPr>
              <w:tab/>
              <w:delText>7</w:delText>
            </w:r>
          </w:del>
        </w:p>
        <w:p w14:paraId="06F94992" w14:textId="53F44912" w:rsidR="009626F2" w:rsidDel="002F30F4" w:rsidRDefault="009626F2">
          <w:pPr>
            <w:pStyle w:val="TOC2"/>
            <w:tabs>
              <w:tab w:val="left" w:pos="720"/>
              <w:tab w:val="right" w:leader="dot" w:pos="9350"/>
            </w:tabs>
            <w:rPr>
              <w:del w:id="404" w:author="Emanuel Covasa - STUDENT" w:date="2024-05-02T15:19:00Z"/>
              <w:rFonts w:eastAsiaTheme="minorEastAsia"/>
              <w:b w:val="0"/>
              <w:bCs w:val="0"/>
              <w:noProof/>
              <w:sz w:val="24"/>
              <w:szCs w:val="24"/>
              <w:lang w:eastAsia="en-GB"/>
            </w:rPr>
          </w:pPr>
          <w:del w:id="405" w:author="Emanuel Covasa - STUDENT" w:date="2024-05-02T15:19:00Z">
            <w:r w:rsidRPr="004F5E05" w:rsidDel="002F30F4">
              <w:rPr>
                <w:noProof/>
                <w:rPrChange w:id="406"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07" w:author="Emanuel Covasa" w:date="2024-04-30T21:31:00Z">
                  <w:rPr>
                    <w:rStyle w:val="Hyperlink"/>
                    <w:b w:val="0"/>
                    <w:bCs w:val="0"/>
                    <w:noProof/>
                    <w:lang w:val="en-GB"/>
                  </w:rPr>
                </w:rPrChange>
              </w:rPr>
              <w:delText>A Comprehensive Hydration Management System</w:delText>
            </w:r>
            <w:r w:rsidDel="002F30F4">
              <w:rPr>
                <w:noProof/>
                <w:webHidden/>
              </w:rPr>
              <w:tab/>
              <w:delText>7</w:delText>
            </w:r>
          </w:del>
        </w:p>
        <w:p w14:paraId="24882970" w14:textId="3500469C" w:rsidR="009626F2" w:rsidDel="002F30F4" w:rsidRDefault="009626F2">
          <w:pPr>
            <w:pStyle w:val="TOC1"/>
            <w:tabs>
              <w:tab w:val="right" w:leader="dot" w:pos="9350"/>
            </w:tabs>
            <w:rPr>
              <w:del w:id="408" w:author="Emanuel Covasa - STUDENT" w:date="2024-05-02T15:19:00Z"/>
              <w:rFonts w:eastAsiaTheme="minorEastAsia"/>
              <w:b w:val="0"/>
              <w:bCs w:val="0"/>
              <w:i w:val="0"/>
              <w:iCs w:val="0"/>
              <w:noProof/>
              <w:lang w:eastAsia="en-GB"/>
            </w:rPr>
          </w:pPr>
          <w:del w:id="409" w:author="Emanuel Covasa - STUDENT" w:date="2024-05-02T15:19:00Z">
            <w:r w:rsidRPr="004F5E05" w:rsidDel="002F30F4">
              <w:rPr>
                <w:noProof/>
                <w:rPrChange w:id="410" w:author="Emanuel Covasa" w:date="2024-04-30T21:31:00Z">
                  <w:rPr>
                    <w:rStyle w:val="Hyperlink"/>
                    <w:b w:val="0"/>
                    <w:bCs w:val="0"/>
                    <w:i w:val="0"/>
                    <w:iCs w:val="0"/>
                    <w:noProof/>
                  </w:rPr>
                </w:rPrChange>
              </w:rPr>
              <w:delText>Comprehensive Project Requirements</w:delText>
            </w:r>
            <w:r w:rsidDel="002F30F4">
              <w:rPr>
                <w:noProof/>
                <w:webHidden/>
              </w:rPr>
              <w:tab/>
              <w:delText>8</w:delText>
            </w:r>
          </w:del>
        </w:p>
        <w:p w14:paraId="16AA8325" w14:textId="19509067" w:rsidR="009626F2" w:rsidDel="002F30F4" w:rsidRDefault="009626F2">
          <w:pPr>
            <w:pStyle w:val="TOC1"/>
            <w:tabs>
              <w:tab w:val="right" w:leader="dot" w:pos="9350"/>
            </w:tabs>
            <w:rPr>
              <w:del w:id="411" w:author="Emanuel Covasa - STUDENT" w:date="2024-05-02T15:19:00Z"/>
              <w:rFonts w:eastAsiaTheme="minorEastAsia"/>
              <w:b w:val="0"/>
              <w:bCs w:val="0"/>
              <w:i w:val="0"/>
              <w:iCs w:val="0"/>
              <w:noProof/>
              <w:lang w:eastAsia="en-GB"/>
            </w:rPr>
          </w:pPr>
          <w:del w:id="412" w:author="Emanuel Covasa - STUDENT" w:date="2024-05-02T15:19:00Z">
            <w:r w:rsidRPr="004F5E05" w:rsidDel="002F30F4">
              <w:rPr>
                <w:noProof/>
                <w:rPrChange w:id="413" w:author="Emanuel Covasa" w:date="2024-04-30T21:31:00Z">
                  <w:rPr>
                    <w:rStyle w:val="Hyperlink"/>
                    <w:b w:val="0"/>
                    <w:bCs w:val="0"/>
                    <w:i w:val="0"/>
                    <w:iCs w:val="0"/>
                    <w:noProof/>
                  </w:rPr>
                </w:rPrChange>
              </w:rPr>
              <w:delText>Initial Design Concepts</w:delText>
            </w:r>
            <w:r w:rsidDel="002F30F4">
              <w:rPr>
                <w:noProof/>
                <w:webHidden/>
              </w:rPr>
              <w:tab/>
              <w:delText>9</w:delText>
            </w:r>
          </w:del>
        </w:p>
        <w:p w14:paraId="2675EF48" w14:textId="2D140D96" w:rsidR="009626F2" w:rsidDel="002F30F4" w:rsidRDefault="009626F2">
          <w:pPr>
            <w:pStyle w:val="TOC1"/>
            <w:tabs>
              <w:tab w:val="right" w:leader="dot" w:pos="9350"/>
            </w:tabs>
            <w:rPr>
              <w:del w:id="414" w:author="Emanuel Covasa - STUDENT" w:date="2024-05-02T15:19:00Z"/>
              <w:rFonts w:eastAsiaTheme="minorEastAsia"/>
              <w:b w:val="0"/>
              <w:bCs w:val="0"/>
              <w:i w:val="0"/>
              <w:iCs w:val="0"/>
              <w:noProof/>
              <w:lang w:eastAsia="en-GB"/>
            </w:rPr>
          </w:pPr>
          <w:del w:id="415" w:author="Emanuel Covasa - STUDENT" w:date="2024-05-02T15:19:00Z">
            <w:r w:rsidRPr="004F5E05" w:rsidDel="002F30F4">
              <w:rPr>
                <w:noProof/>
                <w:rPrChange w:id="416" w:author="Emanuel Covasa" w:date="2024-04-30T21:31:00Z">
                  <w:rPr>
                    <w:rStyle w:val="Hyperlink"/>
                    <w:b w:val="0"/>
                    <w:bCs w:val="0"/>
                    <w:i w:val="0"/>
                    <w:iCs w:val="0"/>
                    <w:noProof/>
                    <w:lang w:val="en-GB"/>
                  </w:rPr>
                </w:rPrChange>
              </w:rPr>
              <w:delText>Detailed Implementation Plan(update):</w:delText>
            </w:r>
            <w:r w:rsidDel="002F30F4">
              <w:rPr>
                <w:noProof/>
                <w:webHidden/>
              </w:rPr>
              <w:tab/>
              <w:delText>10</w:delText>
            </w:r>
          </w:del>
        </w:p>
        <w:p w14:paraId="15696E45" w14:textId="55B96237" w:rsidR="009626F2" w:rsidDel="002F30F4" w:rsidRDefault="009626F2">
          <w:pPr>
            <w:pStyle w:val="TOC2"/>
            <w:tabs>
              <w:tab w:val="right" w:leader="dot" w:pos="9350"/>
            </w:tabs>
            <w:rPr>
              <w:del w:id="417" w:author="Emanuel Covasa - STUDENT" w:date="2024-05-02T15:19:00Z"/>
              <w:rFonts w:eastAsiaTheme="minorEastAsia"/>
              <w:b w:val="0"/>
              <w:bCs w:val="0"/>
              <w:noProof/>
              <w:sz w:val="24"/>
              <w:szCs w:val="24"/>
              <w:lang w:eastAsia="en-GB"/>
            </w:rPr>
          </w:pPr>
          <w:del w:id="418" w:author="Emanuel Covasa - STUDENT" w:date="2024-05-02T15:19:00Z">
            <w:r w:rsidRPr="004F5E05" w:rsidDel="002F30F4">
              <w:rPr>
                <w:noProof/>
                <w:rPrChange w:id="419" w:author="Emanuel Covasa" w:date="2024-04-30T21:31:00Z">
                  <w:rPr>
                    <w:rStyle w:val="Hyperlink"/>
                    <w:b w:val="0"/>
                    <w:bCs w:val="0"/>
                    <w:noProof/>
                    <w:lang w:val="en-GB"/>
                  </w:rPr>
                </w:rPrChange>
              </w:rPr>
              <w:delText>Equipment List:</w:delText>
            </w:r>
            <w:r w:rsidDel="002F30F4">
              <w:rPr>
                <w:noProof/>
                <w:webHidden/>
              </w:rPr>
              <w:tab/>
              <w:delText>10</w:delText>
            </w:r>
          </w:del>
        </w:p>
        <w:p w14:paraId="08B80561" w14:textId="7151E88F" w:rsidR="009626F2" w:rsidDel="002F30F4" w:rsidRDefault="009626F2">
          <w:pPr>
            <w:pStyle w:val="TOC2"/>
            <w:tabs>
              <w:tab w:val="right" w:leader="dot" w:pos="9350"/>
            </w:tabs>
            <w:rPr>
              <w:del w:id="420" w:author="Emanuel Covasa - STUDENT" w:date="2024-05-02T15:19:00Z"/>
              <w:rFonts w:eastAsiaTheme="minorEastAsia"/>
              <w:b w:val="0"/>
              <w:bCs w:val="0"/>
              <w:noProof/>
              <w:sz w:val="24"/>
              <w:szCs w:val="24"/>
              <w:lang w:eastAsia="en-GB"/>
            </w:rPr>
          </w:pPr>
          <w:del w:id="421" w:author="Emanuel Covasa - STUDENT" w:date="2024-05-02T15:19:00Z">
            <w:r w:rsidRPr="004F5E05" w:rsidDel="002F30F4">
              <w:rPr>
                <w:noProof/>
                <w:rPrChange w:id="422" w:author="Emanuel Covasa" w:date="2024-04-30T21:31:00Z">
                  <w:rPr>
                    <w:rStyle w:val="Hyperlink"/>
                    <w:b w:val="0"/>
                    <w:bCs w:val="0"/>
                    <w:noProof/>
                    <w:lang w:val="en-GB"/>
                  </w:rPr>
                </w:rPrChange>
              </w:rPr>
              <w:delText>1. System Design and Equipment Integration:</w:delText>
            </w:r>
            <w:r w:rsidDel="002F30F4">
              <w:rPr>
                <w:noProof/>
                <w:webHidden/>
              </w:rPr>
              <w:tab/>
              <w:delText>10</w:delText>
            </w:r>
          </w:del>
        </w:p>
        <w:p w14:paraId="16B30DD4" w14:textId="5606101C" w:rsidR="009626F2" w:rsidDel="002F30F4" w:rsidRDefault="009626F2">
          <w:pPr>
            <w:pStyle w:val="TOC2"/>
            <w:tabs>
              <w:tab w:val="right" w:leader="dot" w:pos="9350"/>
            </w:tabs>
            <w:rPr>
              <w:del w:id="423" w:author="Emanuel Covasa - STUDENT" w:date="2024-05-02T15:19:00Z"/>
              <w:rFonts w:eastAsiaTheme="minorEastAsia"/>
              <w:b w:val="0"/>
              <w:bCs w:val="0"/>
              <w:noProof/>
              <w:sz w:val="24"/>
              <w:szCs w:val="24"/>
              <w:lang w:eastAsia="en-GB"/>
            </w:rPr>
          </w:pPr>
          <w:del w:id="424" w:author="Emanuel Covasa - STUDENT" w:date="2024-05-02T15:19:00Z">
            <w:r w:rsidRPr="004F5E05" w:rsidDel="002F30F4">
              <w:rPr>
                <w:noProof/>
                <w:rPrChange w:id="425" w:author="Emanuel Covasa" w:date="2024-04-30T21:31:00Z">
                  <w:rPr>
                    <w:rStyle w:val="Hyperlink"/>
                    <w:b w:val="0"/>
                    <w:bCs w:val="0"/>
                    <w:noProof/>
                  </w:rPr>
                </w:rPrChange>
              </w:rPr>
              <w:delText>2. Sensor and Amplifier Implementation</w:delText>
            </w:r>
            <w:r w:rsidDel="002F30F4">
              <w:rPr>
                <w:noProof/>
                <w:webHidden/>
              </w:rPr>
              <w:tab/>
              <w:delText>10</w:delText>
            </w:r>
          </w:del>
        </w:p>
        <w:p w14:paraId="6E2646F5" w14:textId="47D11600" w:rsidR="009626F2" w:rsidDel="002F30F4" w:rsidRDefault="009626F2">
          <w:pPr>
            <w:pStyle w:val="TOC2"/>
            <w:tabs>
              <w:tab w:val="right" w:leader="dot" w:pos="9350"/>
            </w:tabs>
            <w:rPr>
              <w:del w:id="426" w:author="Emanuel Covasa - STUDENT" w:date="2024-05-02T15:19:00Z"/>
              <w:rFonts w:eastAsiaTheme="minorEastAsia"/>
              <w:b w:val="0"/>
              <w:bCs w:val="0"/>
              <w:noProof/>
              <w:sz w:val="24"/>
              <w:szCs w:val="24"/>
              <w:lang w:eastAsia="en-GB"/>
            </w:rPr>
          </w:pPr>
          <w:del w:id="427" w:author="Emanuel Covasa - STUDENT" w:date="2024-05-02T15:19:00Z">
            <w:r w:rsidRPr="004F5E05" w:rsidDel="002F30F4">
              <w:rPr>
                <w:noProof/>
                <w:rPrChange w:id="428" w:author="Emanuel Covasa" w:date="2024-04-30T21:31:00Z">
                  <w:rPr>
                    <w:rStyle w:val="Hyperlink"/>
                    <w:b w:val="0"/>
                    <w:bCs w:val="0"/>
                    <w:noProof/>
                  </w:rPr>
                </w:rPrChange>
              </w:rPr>
              <w:delText>3. Interactive Display</w:delText>
            </w:r>
            <w:r w:rsidDel="002F30F4">
              <w:rPr>
                <w:noProof/>
                <w:webHidden/>
              </w:rPr>
              <w:tab/>
              <w:delText>11</w:delText>
            </w:r>
          </w:del>
        </w:p>
        <w:p w14:paraId="4D7D0B65" w14:textId="23735AA5" w:rsidR="009626F2" w:rsidDel="002F30F4" w:rsidRDefault="009626F2">
          <w:pPr>
            <w:pStyle w:val="TOC2"/>
            <w:tabs>
              <w:tab w:val="right" w:leader="dot" w:pos="9350"/>
            </w:tabs>
            <w:rPr>
              <w:del w:id="429" w:author="Emanuel Covasa - STUDENT" w:date="2024-05-02T15:19:00Z"/>
              <w:rFonts w:eastAsiaTheme="minorEastAsia"/>
              <w:b w:val="0"/>
              <w:bCs w:val="0"/>
              <w:noProof/>
              <w:sz w:val="24"/>
              <w:szCs w:val="24"/>
              <w:lang w:eastAsia="en-GB"/>
            </w:rPr>
          </w:pPr>
          <w:del w:id="430" w:author="Emanuel Covasa - STUDENT" w:date="2024-05-02T15:19:00Z">
            <w:r w:rsidRPr="004F5E05" w:rsidDel="002F30F4">
              <w:rPr>
                <w:noProof/>
                <w:rPrChange w:id="431" w:author="Emanuel Covasa" w:date="2024-04-30T21:31:00Z">
                  <w:rPr>
                    <w:rStyle w:val="Hyperlink"/>
                    <w:b w:val="0"/>
                    <w:bCs w:val="0"/>
                    <w:noProof/>
                    <w:lang w:val="en-GB"/>
                  </w:rPr>
                </w:rPrChange>
              </w:rPr>
              <w:delText>4. User Interaction:</w:delText>
            </w:r>
            <w:r w:rsidDel="002F30F4">
              <w:rPr>
                <w:noProof/>
                <w:webHidden/>
              </w:rPr>
              <w:tab/>
              <w:delText>11</w:delText>
            </w:r>
          </w:del>
        </w:p>
        <w:p w14:paraId="512AF071" w14:textId="65C66E24" w:rsidR="009626F2" w:rsidDel="002F30F4" w:rsidRDefault="009626F2">
          <w:pPr>
            <w:pStyle w:val="TOC2"/>
            <w:tabs>
              <w:tab w:val="right" w:leader="dot" w:pos="9350"/>
            </w:tabs>
            <w:rPr>
              <w:del w:id="432" w:author="Emanuel Covasa - STUDENT" w:date="2024-05-02T15:19:00Z"/>
              <w:rFonts w:eastAsiaTheme="minorEastAsia"/>
              <w:b w:val="0"/>
              <w:bCs w:val="0"/>
              <w:noProof/>
              <w:sz w:val="24"/>
              <w:szCs w:val="24"/>
              <w:lang w:eastAsia="en-GB"/>
            </w:rPr>
          </w:pPr>
          <w:del w:id="433" w:author="Emanuel Covasa - STUDENT" w:date="2024-05-02T15:19:00Z">
            <w:r w:rsidRPr="004F5E05" w:rsidDel="002F30F4">
              <w:rPr>
                <w:noProof/>
                <w:rPrChange w:id="434" w:author="Emanuel Covasa" w:date="2024-04-30T21:31:00Z">
                  <w:rPr>
                    <w:rStyle w:val="Hyperlink"/>
                    <w:b w:val="0"/>
                    <w:bCs w:val="0"/>
                    <w:noProof/>
                  </w:rPr>
                </w:rPrChange>
              </w:rPr>
              <w:delText>5. Auditory Alerts</w:delText>
            </w:r>
            <w:r w:rsidDel="002F30F4">
              <w:rPr>
                <w:noProof/>
                <w:webHidden/>
              </w:rPr>
              <w:tab/>
              <w:delText>11</w:delText>
            </w:r>
          </w:del>
        </w:p>
        <w:p w14:paraId="7756F537" w14:textId="2997774F" w:rsidR="009626F2" w:rsidDel="002F30F4" w:rsidRDefault="009626F2">
          <w:pPr>
            <w:pStyle w:val="TOC2"/>
            <w:tabs>
              <w:tab w:val="right" w:leader="dot" w:pos="9350"/>
            </w:tabs>
            <w:rPr>
              <w:del w:id="435" w:author="Emanuel Covasa - STUDENT" w:date="2024-05-02T15:19:00Z"/>
              <w:rFonts w:eastAsiaTheme="minorEastAsia"/>
              <w:b w:val="0"/>
              <w:bCs w:val="0"/>
              <w:noProof/>
              <w:sz w:val="24"/>
              <w:szCs w:val="24"/>
              <w:lang w:eastAsia="en-GB"/>
            </w:rPr>
          </w:pPr>
          <w:del w:id="436" w:author="Emanuel Covasa - STUDENT" w:date="2024-05-02T15:19:00Z">
            <w:r w:rsidRPr="004F5E05" w:rsidDel="002F30F4">
              <w:rPr>
                <w:noProof/>
                <w:rPrChange w:id="437" w:author="Emanuel Covasa" w:date="2024-04-30T21:31:00Z">
                  <w:rPr>
                    <w:rStyle w:val="Hyperlink"/>
                    <w:b w:val="0"/>
                    <w:bCs w:val="0"/>
                    <w:noProof/>
                    <w:lang w:val="en-GB"/>
                  </w:rPr>
                </w:rPrChange>
              </w:rPr>
              <w:delText>6. Software Development and Prototyping:</w:delText>
            </w:r>
            <w:r w:rsidDel="002F30F4">
              <w:rPr>
                <w:noProof/>
                <w:webHidden/>
              </w:rPr>
              <w:tab/>
              <w:delText>11</w:delText>
            </w:r>
          </w:del>
        </w:p>
        <w:p w14:paraId="5E0A3AD6" w14:textId="3BDC1190" w:rsidR="009626F2" w:rsidDel="002F30F4" w:rsidRDefault="009626F2">
          <w:pPr>
            <w:pStyle w:val="TOC2"/>
            <w:tabs>
              <w:tab w:val="right" w:leader="dot" w:pos="9350"/>
            </w:tabs>
            <w:rPr>
              <w:del w:id="438" w:author="Emanuel Covasa - STUDENT" w:date="2024-05-02T15:19:00Z"/>
              <w:rFonts w:eastAsiaTheme="minorEastAsia"/>
              <w:b w:val="0"/>
              <w:bCs w:val="0"/>
              <w:noProof/>
              <w:sz w:val="24"/>
              <w:szCs w:val="24"/>
              <w:lang w:eastAsia="en-GB"/>
            </w:rPr>
          </w:pPr>
          <w:del w:id="439" w:author="Emanuel Covasa - STUDENT" w:date="2024-05-02T15:19:00Z">
            <w:r w:rsidRPr="004F5E05" w:rsidDel="002F30F4">
              <w:rPr>
                <w:noProof/>
                <w:rPrChange w:id="440" w:author="Emanuel Covasa" w:date="2024-04-30T21:31:00Z">
                  <w:rPr>
                    <w:rStyle w:val="Hyperlink"/>
                    <w:b w:val="0"/>
                    <w:bCs w:val="0"/>
                    <w:noProof/>
                  </w:rPr>
                </w:rPrChange>
              </w:rPr>
              <w:delText>7. Customisable Experience</w:delText>
            </w:r>
            <w:r w:rsidDel="002F30F4">
              <w:rPr>
                <w:noProof/>
                <w:webHidden/>
              </w:rPr>
              <w:tab/>
              <w:delText>12</w:delText>
            </w:r>
          </w:del>
        </w:p>
        <w:p w14:paraId="49800752" w14:textId="4E0ECAF7" w:rsidR="009626F2" w:rsidDel="002F30F4" w:rsidRDefault="009626F2">
          <w:pPr>
            <w:pStyle w:val="TOC2"/>
            <w:tabs>
              <w:tab w:val="right" w:leader="dot" w:pos="9350"/>
            </w:tabs>
            <w:rPr>
              <w:del w:id="441" w:author="Emanuel Covasa - STUDENT" w:date="2024-05-02T15:19:00Z"/>
              <w:rFonts w:eastAsiaTheme="minorEastAsia"/>
              <w:b w:val="0"/>
              <w:bCs w:val="0"/>
              <w:noProof/>
              <w:sz w:val="24"/>
              <w:szCs w:val="24"/>
              <w:lang w:eastAsia="en-GB"/>
            </w:rPr>
          </w:pPr>
          <w:del w:id="442" w:author="Emanuel Covasa - STUDENT" w:date="2024-05-02T15:19:00Z">
            <w:r w:rsidRPr="004F5E05" w:rsidDel="002F30F4">
              <w:rPr>
                <w:noProof/>
                <w:rPrChange w:id="443" w:author="Emanuel Covasa" w:date="2024-04-30T21:31:00Z">
                  <w:rPr>
                    <w:rStyle w:val="Hyperlink"/>
                    <w:b w:val="0"/>
                    <w:bCs w:val="0"/>
                    <w:noProof/>
                    <w:lang w:val="en-GB"/>
                  </w:rPr>
                </w:rPrChange>
              </w:rPr>
              <w:delText>8. Physical Design and Manufacturing:</w:delText>
            </w:r>
            <w:r w:rsidDel="002F30F4">
              <w:rPr>
                <w:noProof/>
                <w:webHidden/>
              </w:rPr>
              <w:tab/>
              <w:delText>12</w:delText>
            </w:r>
          </w:del>
        </w:p>
        <w:p w14:paraId="4FA5BDFD" w14:textId="57C14232" w:rsidR="009626F2" w:rsidDel="002F30F4" w:rsidRDefault="009626F2">
          <w:pPr>
            <w:pStyle w:val="TOC2"/>
            <w:tabs>
              <w:tab w:val="right" w:leader="dot" w:pos="9350"/>
            </w:tabs>
            <w:rPr>
              <w:del w:id="444" w:author="Emanuel Covasa - STUDENT" w:date="2024-05-02T15:19:00Z"/>
              <w:rFonts w:eastAsiaTheme="minorEastAsia"/>
              <w:b w:val="0"/>
              <w:bCs w:val="0"/>
              <w:noProof/>
              <w:sz w:val="24"/>
              <w:szCs w:val="24"/>
              <w:lang w:eastAsia="en-GB"/>
            </w:rPr>
          </w:pPr>
          <w:del w:id="445" w:author="Emanuel Covasa - STUDENT" w:date="2024-05-02T15:19:00Z">
            <w:r w:rsidRPr="004F5E05" w:rsidDel="002F30F4">
              <w:rPr>
                <w:noProof/>
                <w:rPrChange w:id="446" w:author="Emanuel Covasa" w:date="2024-04-30T21:31:00Z">
                  <w:rPr>
                    <w:rStyle w:val="Hyperlink"/>
                    <w:b w:val="0"/>
                    <w:bCs w:val="0"/>
                    <w:noProof/>
                    <w:lang w:val="en-GB"/>
                  </w:rPr>
                </w:rPrChange>
              </w:rPr>
              <w:delText>9. Software Development and Backend Integration(new):</w:delText>
            </w:r>
            <w:r w:rsidDel="002F30F4">
              <w:rPr>
                <w:noProof/>
                <w:webHidden/>
              </w:rPr>
              <w:tab/>
              <w:delText>12</w:delText>
            </w:r>
          </w:del>
        </w:p>
        <w:p w14:paraId="24766DA6" w14:textId="5911E48E" w:rsidR="009626F2" w:rsidDel="002F30F4" w:rsidRDefault="009626F2">
          <w:pPr>
            <w:pStyle w:val="TOC1"/>
            <w:tabs>
              <w:tab w:val="right" w:leader="dot" w:pos="9350"/>
            </w:tabs>
            <w:rPr>
              <w:del w:id="447" w:author="Emanuel Covasa - STUDENT" w:date="2024-05-02T15:19:00Z"/>
              <w:rFonts w:eastAsiaTheme="minorEastAsia"/>
              <w:b w:val="0"/>
              <w:bCs w:val="0"/>
              <w:i w:val="0"/>
              <w:iCs w:val="0"/>
              <w:noProof/>
              <w:lang w:eastAsia="en-GB"/>
            </w:rPr>
          </w:pPr>
          <w:del w:id="448" w:author="Emanuel Covasa - STUDENT" w:date="2024-05-02T15:19:00Z">
            <w:r w:rsidRPr="004F5E05" w:rsidDel="002F30F4">
              <w:rPr>
                <w:noProof/>
                <w:rPrChange w:id="449" w:author="Emanuel Covasa" w:date="2024-04-30T21:31:00Z">
                  <w:rPr>
                    <w:rStyle w:val="Hyperlink"/>
                    <w:b w:val="0"/>
                    <w:bCs w:val="0"/>
                    <w:i w:val="0"/>
                    <w:iCs w:val="0"/>
                    <w:noProof/>
                  </w:rPr>
                </w:rPrChange>
              </w:rPr>
              <w:delText>Rigorous Testing Strategy(update)</w:delText>
            </w:r>
            <w:r w:rsidDel="002F30F4">
              <w:rPr>
                <w:noProof/>
                <w:webHidden/>
              </w:rPr>
              <w:tab/>
              <w:delText>13</w:delText>
            </w:r>
          </w:del>
        </w:p>
        <w:p w14:paraId="6E5951DE" w14:textId="23E4A970" w:rsidR="009626F2" w:rsidDel="002F30F4" w:rsidRDefault="009626F2">
          <w:pPr>
            <w:pStyle w:val="TOC1"/>
            <w:tabs>
              <w:tab w:val="right" w:leader="dot" w:pos="9350"/>
            </w:tabs>
            <w:rPr>
              <w:del w:id="450" w:author="Emanuel Covasa - STUDENT" w:date="2024-05-02T15:19:00Z"/>
              <w:rFonts w:eastAsiaTheme="minorEastAsia"/>
              <w:b w:val="0"/>
              <w:bCs w:val="0"/>
              <w:i w:val="0"/>
              <w:iCs w:val="0"/>
              <w:noProof/>
              <w:lang w:eastAsia="en-GB"/>
            </w:rPr>
          </w:pPr>
          <w:del w:id="451" w:author="Emanuel Covasa - STUDENT" w:date="2024-05-02T15:19:00Z">
            <w:r w:rsidRPr="004F5E05" w:rsidDel="002F30F4">
              <w:rPr>
                <w:noProof/>
                <w:rPrChange w:id="452" w:author="Emanuel Covasa" w:date="2024-04-30T21:31:00Z">
                  <w:rPr>
                    <w:rStyle w:val="Hyperlink"/>
                    <w:b w:val="0"/>
                    <w:bCs w:val="0"/>
                    <w:i w:val="0"/>
                    <w:iCs w:val="0"/>
                    <w:noProof/>
                    <w:lang w:val="en-GB"/>
                  </w:rPr>
                </w:rPrChange>
              </w:rPr>
              <w:delText>Security Considerations(update):</w:delText>
            </w:r>
            <w:r w:rsidDel="002F30F4">
              <w:rPr>
                <w:noProof/>
                <w:webHidden/>
              </w:rPr>
              <w:tab/>
              <w:delText>13</w:delText>
            </w:r>
          </w:del>
        </w:p>
        <w:p w14:paraId="73A6A64F" w14:textId="679828B9" w:rsidR="009626F2" w:rsidDel="002F30F4" w:rsidRDefault="009626F2">
          <w:pPr>
            <w:pStyle w:val="TOC1"/>
            <w:tabs>
              <w:tab w:val="right" w:leader="dot" w:pos="9350"/>
            </w:tabs>
            <w:rPr>
              <w:del w:id="453" w:author="Emanuel Covasa - STUDENT" w:date="2024-05-02T15:19:00Z"/>
              <w:rFonts w:eastAsiaTheme="minorEastAsia"/>
              <w:b w:val="0"/>
              <w:bCs w:val="0"/>
              <w:i w:val="0"/>
              <w:iCs w:val="0"/>
              <w:noProof/>
              <w:lang w:eastAsia="en-GB"/>
            </w:rPr>
          </w:pPr>
          <w:del w:id="454" w:author="Emanuel Covasa - STUDENT" w:date="2024-05-02T15:19:00Z">
            <w:r w:rsidRPr="004F5E05" w:rsidDel="002F30F4">
              <w:rPr>
                <w:noProof/>
                <w:rPrChange w:id="455" w:author="Emanuel Covasa" w:date="2024-04-30T21:31:00Z">
                  <w:rPr>
                    <w:rStyle w:val="Hyperlink"/>
                    <w:b w:val="0"/>
                    <w:bCs w:val="0"/>
                    <w:i w:val="0"/>
                    <w:iCs w:val="0"/>
                    <w:noProof/>
                    <w:lang w:val="en-GB"/>
                  </w:rPr>
                </w:rPrChange>
              </w:rPr>
              <w:delText>Vision for the Future:</w:delText>
            </w:r>
            <w:r w:rsidDel="002F30F4">
              <w:rPr>
                <w:noProof/>
                <w:webHidden/>
              </w:rPr>
              <w:tab/>
              <w:delText>13</w:delText>
            </w:r>
          </w:del>
        </w:p>
        <w:p w14:paraId="5B471DDB" w14:textId="0EE89B3A" w:rsidR="009626F2" w:rsidDel="002F30F4" w:rsidRDefault="009626F2">
          <w:pPr>
            <w:pStyle w:val="TOC2"/>
            <w:tabs>
              <w:tab w:val="left" w:pos="720"/>
              <w:tab w:val="right" w:leader="dot" w:pos="9350"/>
            </w:tabs>
            <w:rPr>
              <w:del w:id="456" w:author="Emanuel Covasa - STUDENT" w:date="2024-05-02T15:19:00Z"/>
              <w:rFonts w:eastAsiaTheme="minorEastAsia"/>
              <w:b w:val="0"/>
              <w:bCs w:val="0"/>
              <w:noProof/>
              <w:sz w:val="24"/>
              <w:szCs w:val="24"/>
              <w:lang w:eastAsia="en-GB"/>
            </w:rPr>
          </w:pPr>
          <w:del w:id="457" w:author="Emanuel Covasa - STUDENT" w:date="2024-05-02T15:19:00Z">
            <w:r w:rsidRPr="004F5E05" w:rsidDel="002F30F4">
              <w:rPr>
                <w:noProof/>
                <w:rPrChange w:id="458"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59" w:author="Emanuel Covasa" w:date="2024-04-30T21:31:00Z">
                  <w:rPr>
                    <w:rStyle w:val="Hyperlink"/>
                    <w:b w:val="0"/>
                    <w:bCs w:val="0"/>
                    <w:noProof/>
                    <w:lang w:val="en-GB"/>
                  </w:rPr>
                </w:rPrChange>
              </w:rPr>
              <w:delText>Miniaturisation and Integration:</w:delText>
            </w:r>
            <w:r w:rsidDel="002F30F4">
              <w:rPr>
                <w:noProof/>
                <w:webHidden/>
              </w:rPr>
              <w:tab/>
              <w:delText>14</w:delText>
            </w:r>
          </w:del>
        </w:p>
        <w:p w14:paraId="52514FD2" w14:textId="061193F6" w:rsidR="009626F2" w:rsidDel="002F30F4" w:rsidRDefault="009626F2">
          <w:pPr>
            <w:pStyle w:val="TOC2"/>
            <w:tabs>
              <w:tab w:val="left" w:pos="720"/>
              <w:tab w:val="right" w:leader="dot" w:pos="9350"/>
            </w:tabs>
            <w:rPr>
              <w:del w:id="460" w:author="Emanuel Covasa - STUDENT" w:date="2024-05-02T15:19:00Z"/>
              <w:rFonts w:eastAsiaTheme="minorEastAsia"/>
              <w:b w:val="0"/>
              <w:bCs w:val="0"/>
              <w:noProof/>
              <w:sz w:val="24"/>
              <w:szCs w:val="24"/>
              <w:lang w:eastAsia="en-GB"/>
            </w:rPr>
          </w:pPr>
          <w:del w:id="461" w:author="Emanuel Covasa - STUDENT" w:date="2024-05-02T15:19:00Z">
            <w:r w:rsidRPr="004F5E05" w:rsidDel="002F30F4">
              <w:rPr>
                <w:noProof/>
                <w:rPrChange w:id="462"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63" w:author="Emanuel Covasa" w:date="2024-04-30T21:31:00Z">
                  <w:rPr>
                    <w:rStyle w:val="Hyperlink"/>
                    <w:b w:val="0"/>
                    <w:bCs w:val="0"/>
                    <w:noProof/>
                    <w:lang w:val="en-GB"/>
                  </w:rPr>
                </w:rPrChange>
              </w:rPr>
              <w:delText>Temperature Sensing for Personalised Reminders:</w:delText>
            </w:r>
            <w:r w:rsidDel="002F30F4">
              <w:rPr>
                <w:noProof/>
                <w:webHidden/>
              </w:rPr>
              <w:tab/>
              <w:delText>14</w:delText>
            </w:r>
          </w:del>
        </w:p>
        <w:p w14:paraId="14700F65" w14:textId="7C5B2E38" w:rsidR="009626F2" w:rsidDel="002F30F4" w:rsidRDefault="009626F2">
          <w:pPr>
            <w:pStyle w:val="TOC2"/>
            <w:tabs>
              <w:tab w:val="left" w:pos="720"/>
              <w:tab w:val="right" w:leader="dot" w:pos="9350"/>
            </w:tabs>
            <w:rPr>
              <w:del w:id="464" w:author="Emanuel Covasa - STUDENT" w:date="2024-05-02T15:19:00Z"/>
              <w:rFonts w:eastAsiaTheme="minorEastAsia"/>
              <w:b w:val="0"/>
              <w:bCs w:val="0"/>
              <w:noProof/>
              <w:sz w:val="24"/>
              <w:szCs w:val="24"/>
              <w:lang w:eastAsia="en-GB"/>
            </w:rPr>
          </w:pPr>
          <w:del w:id="465" w:author="Emanuel Covasa - STUDENT" w:date="2024-05-02T15:19:00Z">
            <w:r w:rsidRPr="004F5E05" w:rsidDel="002F30F4">
              <w:rPr>
                <w:noProof/>
                <w:rPrChange w:id="466"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67" w:author="Emanuel Covasa" w:date="2024-04-30T21:31:00Z">
                  <w:rPr>
                    <w:rStyle w:val="Hyperlink"/>
                    <w:b w:val="0"/>
                    <w:bCs w:val="0"/>
                    <w:noProof/>
                    <w:lang w:val="en-GB"/>
                  </w:rPr>
                </w:rPrChange>
              </w:rPr>
              <w:delText>Enhanced App Functionality for Comprehensive Health Management:</w:delText>
            </w:r>
            <w:r w:rsidDel="002F30F4">
              <w:rPr>
                <w:noProof/>
                <w:webHidden/>
              </w:rPr>
              <w:tab/>
              <w:delText>14</w:delText>
            </w:r>
          </w:del>
        </w:p>
        <w:p w14:paraId="2A0B62F2" w14:textId="7404B2B3" w:rsidR="009626F2" w:rsidDel="002F30F4" w:rsidRDefault="009626F2">
          <w:pPr>
            <w:pStyle w:val="TOC2"/>
            <w:tabs>
              <w:tab w:val="left" w:pos="720"/>
              <w:tab w:val="right" w:leader="dot" w:pos="9350"/>
            </w:tabs>
            <w:rPr>
              <w:del w:id="468" w:author="Emanuel Covasa - STUDENT" w:date="2024-05-02T15:19:00Z"/>
              <w:rFonts w:eastAsiaTheme="minorEastAsia"/>
              <w:b w:val="0"/>
              <w:bCs w:val="0"/>
              <w:noProof/>
              <w:sz w:val="24"/>
              <w:szCs w:val="24"/>
              <w:lang w:eastAsia="en-GB"/>
            </w:rPr>
          </w:pPr>
          <w:del w:id="469" w:author="Emanuel Covasa - STUDENT" w:date="2024-05-02T15:19:00Z">
            <w:r w:rsidRPr="004F5E05" w:rsidDel="002F30F4">
              <w:rPr>
                <w:noProof/>
                <w:rPrChange w:id="470" w:author="Emanuel Covasa" w:date="2024-04-30T21:31:00Z">
                  <w:rPr>
                    <w:rStyle w:val="Hyperlink"/>
                    <w:rFonts w:ascii="Microsoft Sans Serif" w:hAnsi="Microsoft Sans Serif" w:cs="Microsoft Sans Serif"/>
                    <w:b w:val="0"/>
                    <w:bCs w:val="0"/>
                    <w:noProof/>
                    <w:lang w:val="en-GB"/>
                  </w:rPr>
                </w:rPrChange>
              </w:rPr>
              <w:delText>-</w:delText>
            </w:r>
            <w:r w:rsidDel="002F30F4">
              <w:rPr>
                <w:rFonts w:eastAsiaTheme="minorEastAsia"/>
                <w:b w:val="0"/>
                <w:bCs w:val="0"/>
                <w:noProof/>
                <w:sz w:val="24"/>
                <w:szCs w:val="24"/>
                <w:lang w:eastAsia="en-GB"/>
              </w:rPr>
              <w:tab/>
            </w:r>
            <w:r w:rsidRPr="004F5E05" w:rsidDel="002F30F4">
              <w:rPr>
                <w:noProof/>
                <w:rPrChange w:id="471" w:author="Emanuel Covasa" w:date="2024-04-30T21:31:00Z">
                  <w:rPr>
                    <w:rStyle w:val="Hyperlink"/>
                    <w:b w:val="0"/>
                    <w:bCs w:val="0"/>
                    <w:noProof/>
                    <w:lang w:val="en-GB"/>
                  </w:rPr>
                </w:rPrChange>
              </w:rPr>
              <w:delText>Conclusion:</w:delText>
            </w:r>
            <w:r w:rsidDel="002F30F4">
              <w:rPr>
                <w:noProof/>
                <w:webHidden/>
              </w:rPr>
              <w:tab/>
              <w:delText>14</w:delText>
            </w:r>
          </w:del>
        </w:p>
        <w:p w14:paraId="11DF9BCF" w14:textId="04249050" w:rsidR="009626F2" w:rsidDel="002F30F4" w:rsidRDefault="009626F2">
          <w:pPr>
            <w:pStyle w:val="TOC1"/>
            <w:tabs>
              <w:tab w:val="right" w:leader="dot" w:pos="9350"/>
            </w:tabs>
            <w:rPr>
              <w:del w:id="472" w:author="Emanuel Covasa - STUDENT" w:date="2024-05-02T15:19:00Z"/>
              <w:rFonts w:eastAsiaTheme="minorEastAsia"/>
              <w:b w:val="0"/>
              <w:bCs w:val="0"/>
              <w:i w:val="0"/>
              <w:iCs w:val="0"/>
              <w:noProof/>
              <w:lang w:eastAsia="en-GB"/>
            </w:rPr>
          </w:pPr>
          <w:del w:id="473" w:author="Emanuel Covasa - STUDENT" w:date="2024-05-02T15:19:00Z">
            <w:r w:rsidRPr="004F5E05" w:rsidDel="002F30F4">
              <w:rPr>
                <w:noProof/>
                <w:rPrChange w:id="474" w:author="Emanuel Covasa" w:date="2024-04-30T21:31:00Z">
                  <w:rPr>
                    <w:rStyle w:val="Hyperlink"/>
                    <w:b w:val="0"/>
                    <w:bCs w:val="0"/>
                    <w:i w:val="0"/>
                    <w:iCs w:val="0"/>
                    <w:noProof/>
                    <w:lang w:val="en-GB"/>
                  </w:rPr>
                </w:rPrChange>
              </w:rPr>
              <w:delText>Usage:</w:delText>
            </w:r>
            <w:r w:rsidDel="002F30F4">
              <w:rPr>
                <w:noProof/>
                <w:webHidden/>
              </w:rPr>
              <w:tab/>
              <w:delText>15</w:delText>
            </w:r>
          </w:del>
        </w:p>
        <w:p w14:paraId="4A690906" w14:textId="2B759838" w:rsidR="009626F2" w:rsidDel="002F30F4" w:rsidRDefault="009626F2">
          <w:pPr>
            <w:pStyle w:val="TOC2"/>
            <w:tabs>
              <w:tab w:val="right" w:leader="dot" w:pos="9350"/>
            </w:tabs>
            <w:rPr>
              <w:del w:id="475" w:author="Emanuel Covasa - STUDENT" w:date="2024-05-02T15:19:00Z"/>
              <w:rFonts w:eastAsiaTheme="minorEastAsia"/>
              <w:b w:val="0"/>
              <w:bCs w:val="0"/>
              <w:noProof/>
              <w:sz w:val="24"/>
              <w:szCs w:val="24"/>
              <w:lang w:eastAsia="en-GB"/>
            </w:rPr>
          </w:pPr>
          <w:del w:id="476" w:author="Emanuel Covasa - STUDENT" w:date="2024-05-02T15:19:00Z">
            <w:r w:rsidRPr="004F5E05" w:rsidDel="002F30F4">
              <w:rPr>
                <w:noProof/>
                <w:rPrChange w:id="477" w:author="Emanuel Covasa" w:date="2024-04-30T21:31:00Z">
                  <w:rPr>
                    <w:rStyle w:val="Hyperlink"/>
                    <w:b w:val="0"/>
                    <w:bCs w:val="0"/>
                    <w:noProof/>
                    <w:lang w:val="en-GB"/>
                  </w:rPr>
                </w:rPrChange>
              </w:rPr>
              <w:delText>Main Functions:</w:delText>
            </w:r>
            <w:r w:rsidDel="002F30F4">
              <w:rPr>
                <w:noProof/>
                <w:webHidden/>
              </w:rPr>
              <w:tab/>
              <w:delText>15</w:delText>
            </w:r>
          </w:del>
        </w:p>
        <w:p w14:paraId="3A8C0731" w14:textId="57913EF7" w:rsidR="009626F2" w:rsidDel="002F30F4" w:rsidRDefault="009626F2">
          <w:pPr>
            <w:pStyle w:val="TOC2"/>
            <w:tabs>
              <w:tab w:val="right" w:leader="dot" w:pos="9350"/>
            </w:tabs>
            <w:rPr>
              <w:del w:id="478" w:author="Emanuel Covasa - STUDENT" w:date="2024-05-02T15:19:00Z"/>
              <w:rFonts w:eastAsiaTheme="minorEastAsia"/>
              <w:b w:val="0"/>
              <w:bCs w:val="0"/>
              <w:noProof/>
              <w:sz w:val="24"/>
              <w:szCs w:val="24"/>
              <w:lang w:eastAsia="en-GB"/>
            </w:rPr>
          </w:pPr>
          <w:del w:id="479" w:author="Emanuel Covasa - STUDENT" w:date="2024-05-02T15:19:00Z">
            <w:r w:rsidRPr="004F5E05" w:rsidDel="002F30F4">
              <w:rPr>
                <w:noProof/>
                <w:rPrChange w:id="480" w:author="Emanuel Covasa" w:date="2024-04-30T21:31:00Z">
                  <w:rPr>
                    <w:rStyle w:val="Hyperlink"/>
                    <w:b w:val="0"/>
                    <w:bCs w:val="0"/>
                    <w:noProof/>
                    <w:lang w:val="en-GB"/>
                  </w:rPr>
                </w:rPrChange>
              </w:rPr>
              <w:delText>Start-up Procedure:</w:delText>
            </w:r>
            <w:r w:rsidDel="002F30F4">
              <w:rPr>
                <w:noProof/>
                <w:webHidden/>
              </w:rPr>
              <w:tab/>
              <w:delText>15</w:delText>
            </w:r>
          </w:del>
        </w:p>
        <w:p w14:paraId="28FCBEBD" w14:textId="5E1B8D20" w:rsidR="009626F2" w:rsidDel="002F30F4" w:rsidRDefault="009626F2">
          <w:pPr>
            <w:pStyle w:val="TOC2"/>
            <w:tabs>
              <w:tab w:val="right" w:leader="dot" w:pos="9350"/>
            </w:tabs>
            <w:rPr>
              <w:del w:id="481" w:author="Emanuel Covasa - STUDENT" w:date="2024-05-02T15:19:00Z"/>
              <w:rFonts w:eastAsiaTheme="minorEastAsia"/>
              <w:b w:val="0"/>
              <w:bCs w:val="0"/>
              <w:noProof/>
              <w:sz w:val="24"/>
              <w:szCs w:val="24"/>
              <w:lang w:eastAsia="en-GB"/>
            </w:rPr>
          </w:pPr>
          <w:del w:id="482" w:author="Emanuel Covasa - STUDENT" w:date="2024-05-02T15:19:00Z">
            <w:r w:rsidRPr="004F5E05" w:rsidDel="002F30F4">
              <w:rPr>
                <w:noProof/>
                <w:rPrChange w:id="483" w:author="Emanuel Covasa" w:date="2024-04-30T21:31:00Z">
                  <w:rPr>
                    <w:rStyle w:val="Hyperlink"/>
                    <w:b w:val="0"/>
                    <w:bCs w:val="0"/>
                    <w:noProof/>
                    <w:lang w:val="en-GB"/>
                  </w:rPr>
                </w:rPrChange>
              </w:rPr>
              <w:delText>Menu Mode Options:</w:delText>
            </w:r>
            <w:r w:rsidDel="002F30F4">
              <w:rPr>
                <w:noProof/>
                <w:webHidden/>
              </w:rPr>
              <w:tab/>
              <w:delText>16</w:delText>
            </w:r>
          </w:del>
        </w:p>
        <w:p w14:paraId="032E2DA2" w14:textId="4A8FBB94" w:rsidR="009626F2" w:rsidDel="002F30F4" w:rsidRDefault="009626F2">
          <w:pPr>
            <w:pStyle w:val="TOC1"/>
            <w:tabs>
              <w:tab w:val="right" w:leader="dot" w:pos="9350"/>
            </w:tabs>
            <w:rPr>
              <w:del w:id="484" w:author="Emanuel Covasa - STUDENT" w:date="2024-05-02T15:19:00Z"/>
              <w:rFonts w:eastAsiaTheme="minorEastAsia"/>
              <w:b w:val="0"/>
              <w:bCs w:val="0"/>
              <w:i w:val="0"/>
              <w:iCs w:val="0"/>
              <w:noProof/>
              <w:lang w:eastAsia="en-GB"/>
            </w:rPr>
          </w:pPr>
          <w:del w:id="485" w:author="Emanuel Covasa - STUDENT" w:date="2024-05-02T15:19:00Z">
            <w:r w:rsidRPr="004F5E05" w:rsidDel="002F30F4">
              <w:rPr>
                <w:noProof/>
                <w:rPrChange w:id="486" w:author="Emanuel Covasa" w:date="2024-04-30T21:31:00Z">
                  <w:rPr>
                    <w:rStyle w:val="Hyperlink"/>
                    <w:b w:val="0"/>
                    <w:bCs w:val="0"/>
                    <w:i w:val="0"/>
                    <w:iCs w:val="0"/>
                    <w:noProof/>
                    <w:lang w:val="en-GB"/>
                  </w:rPr>
                </w:rPrChange>
              </w:rPr>
              <w:delText>Roles:</w:delText>
            </w:r>
            <w:r w:rsidDel="002F30F4">
              <w:rPr>
                <w:noProof/>
                <w:webHidden/>
              </w:rPr>
              <w:tab/>
              <w:delText>16</w:delText>
            </w:r>
          </w:del>
        </w:p>
        <w:p w14:paraId="0525F5BE" w14:textId="1D995295" w:rsidR="00A74438" w:rsidRDefault="00A74438">
          <w:pPr>
            <w:rPr>
              <w:ins w:id="487" w:author="Emanuel Covasa" w:date="2024-04-30T19:38:00Z"/>
            </w:rPr>
          </w:pPr>
          <w:ins w:id="488" w:author="Emanuel Covasa" w:date="2024-04-30T19:38:00Z">
            <w:r>
              <w:rPr>
                <w:b/>
                <w:bCs/>
                <w:noProof/>
              </w:rPr>
              <w:fldChar w:fldCharType="end"/>
            </w:r>
          </w:ins>
        </w:p>
        <w:customXmlInsRangeStart w:id="489" w:author="Emanuel Covasa" w:date="2024-04-30T19:38:00Z"/>
      </w:sdtContent>
    </w:sdt>
    <w:customXmlInsRangeEnd w:id="489"/>
    <w:p w14:paraId="7211ADA9" w14:textId="77777777" w:rsidR="003D0133" w:rsidDel="006239DF" w:rsidRDefault="003D0133" w:rsidP="00830F29">
      <w:pPr>
        <w:autoSpaceDE w:val="0"/>
        <w:autoSpaceDN w:val="0"/>
        <w:adjustRightInd w:val="0"/>
        <w:jc w:val="center"/>
        <w:rPr>
          <w:del w:id="490" w:author="Emanuel Covasa" w:date="2024-04-30T23:10:00Z"/>
          <w:rFonts w:ascii="Microsoft Sans Serif" w:hAnsi="Microsoft Sans Serif" w:cs="Microsoft Sans Serif"/>
          <w:b/>
          <w:bCs/>
          <w:kern w:val="0"/>
          <w:sz w:val="32"/>
          <w:szCs w:val="32"/>
          <w:lang w:val="en-GB"/>
        </w:rPr>
      </w:pPr>
    </w:p>
    <w:p w14:paraId="61BF284E" w14:textId="77777777" w:rsidR="003129F6" w:rsidRPr="003D0133" w:rsidDel="00A74438" w:rsidRDefault="003D0133" w:rsidP="003D0133">
      <w:pPr>
        <w:autoSpaceDE w:val="0"/>
        <w:autoSpaceDN w:val="0"/>
        <w:adjustRightInd w:val="0"/>
        <w:rPr>
          <w:del w:id="491" w:author="Emanuel Covasa" w:date="2024-04-30T19:33:00Z"/>
          <w:rFonts w:ascii="Microsoft Sans Serif" w:hAnsi="Microsoft Sans Serif" w:cs="Microsoft Sans Serif"/>
          <w:b/>
          <w:bCs/>
          <w:i/>
          <w:iCs/>
          <w:kern w:val="0"/>
          <w:sz w:val="28"/>
          <w:szCs w:val="28"/>
          <w:u w:val="single"/>
          <w:lang w:val="en-GB"/>
        </w:rPr>
      </w:pPr>
      <w:del w:id="492" w:author="Emanuel Covasa" w:date="2024-04-30T19:33:00Z">
        <w:r w:rsidRPr="003D0133" w:rsidDel="00A74438">
          <w:rPr>
            <w:rFonts w:ascii="Microsoft Sans Serif" w:hAnsi="Microsoft Sans Serif" w:cs="Microsoft Sans Serif"/>
            <w:b/>
            <w:bCs/>
            <w:i/>
            <w:iCs/>
            <w:kern w:val="0"/>
            <w:sz w:val="28"/>
            <w:szCs w:val="28"/>
            <w:u w:val="single"/>
            <w:lang w:val="en-GB"/>
          </w:rPr>
          <w:delText>Table of Contents:</w:delText>
        </w:r>
      </w:del>
    </w:p>
    <w:bookmarkStart w:id="493" w:name="_Toc161780716"/>
    <w:p w14:paraId="10EB259D" w14:textId="22B9D637" w:rsidR="00F418FE" w:rsidDel="00B22C34" w:rsidRDefault="003129F6">
      <w:pPr>
        <w:pStyle w:val="TOC1"/>
        <w:tabs>
          <w:tab w:val="right" w:leader="underscore" w:pos="9350"/>
        </w:tabs>
        <w:rPr>
          <w:del w:id="494" w:author="Emanuel Covasa" w:date="2024-04-30T19:23:00Z"/>
          <w:rFonts w:eastAsiaTheme="minorEastAsia"/>
          <w:b w:val="0"/>
          <w:bCs w:val="0"/>
          <w:i w:val="0"/>
          <w:iCs w:val="0"/>
          <w:noProof/>
          <w:lang w:eastAsia="en-GB"/>
        </w:rPr>
      </w:pPr>
      <w:del w:id="495" w:author="Emanuel Covasa" w:date="2024-04-30T19:33:00Z">
        <w:r w:rsidDel="00A74438">
          <w:rPr>
            <w:b w:val="0"/>
            <w:bCs w:val="0"/>
            <w:sz w:val="32"/>
            <w:szCs w:val="32"/>
            <w:u w:val="single"/>
          </w:rPr>
          <w:fldChar w:fldCharType="begin"/>
        </w:r>
        <w:r w:rsidDel="00A74438">
          <w:rPr>
            <w:sz w:val="32"/>
            <w:szCs w:val="32"/>
            <w:u w:val="single"/>
          </w:rPr>
          <w:delInstrText xml:space="preserve"> TOC \o "1-3" \h \z \u </w:delInstrText>
        </w:r>
        <w:r w:rsidDel="00A74438">
          <w:rPr>
            <w:b w:val="0"/>
            <w:bCs w:val="0"/>
            <w:sz w:val="32"/>
            <w:szCs w:val="32"/>
            <w:u w:val="single"/>
          </w:rPr>
          <w:fldChar w:fldCharType="separate"/>
        </w:r>
      </w:del>
      <w:del w:id="496" w:author="Emanuel Covasa" w:date="2024-04-30T19:23:00Z">
        <w:r w:rsidR="00F418FE" w:rsidRPr="00B22C34" w:rsidDel="00B22C34">
          <w:rPr>
            <w:rPrChange w:id="497" w:author="Emanuel Covasa" w:date="2024-04-30T19:23:00Z">
              <w:rPr>
                <w:rStyle w:val="Hyperlink"/>
                <w:b w:val="0"/>
                <w:bCs w:val="0"/>
                <w:i w:val="0"/>
                <w:iCs w:val="0"/>
                <w:noProof/>
              </w:rPr>
            </w:rPrChange>
          </w:rPr>
          <w:delText>Team Members:</w:delText>
        </w:r>
        <w:r w:rsidR="00F418FE" w:rsidDel="00B22C34">
          <w:rPr>
            <w:noProof/>
            <w:webHidden/>
          </w:rPr>
          <w:tab/>
          <w:delText>3</w:delText>
        </w:r>
      </w:del>
    </w:p>
    <w:p w14:paraId="280EB747" w14:textId="1DEC69CD" w:rsidR="00F418FE" w:rsidDel="00B22C34" w:rsidRDefault="00F418FE">
      <w:pPr>
        <w:pStyle w:val="TOC1"/>
        <w:tabs>
          <w:tab w:val="right" w:leader="underscore" w:pos="9350"/>
        </w:tabs>
        <w:rPr>
          <w:del w:id="498" w:author="Emanuel Covasa" w:date="2024-04-30T19:23:00Z"/>
          <w:rFonts w:eastAsiaTheme="minorEastAsia"/>
          <w:b w:val="0"/>
          <w:bCs w:val="0"/>
          <w:i w:val="0"/>
          <w:iCs w:val="0"/>
          <w:noProof/>
          <w:lang w:eastAsia="en-GB"/>
        </w:rPr>
      </w:pPr>
      <w:del w:id="499" w:author="Emanuel Covasa" w:date="2024-04-30T19:23:00Z">
        <w:r w:rsidRPr="00B22C34" w:rsidDel="00B22C34">
          <w:rPr>
            <w:rPrChange w:id="500" w:author="Emanuel Covasa" w:date="2024-04-30T19:23:00Z">
              <w:rPr>
                <w:rStyle w:val="Hyperlink"/>
                <w:b w:val="0"/>
                <w:bCs w:val="0"/>
                <w:i w:val="0"/>
                <w:iCs w:val="0"/>
                <w:noProof/>
                <w:lang w:val="en-GB"/>
              </w:rPr>
            </w:rPrChange>
          </w:rPr>
          <w:delText>Links:</w:delText>
        </w:r>
        <w:r w:rsidDel="00B22C34">
          <w:rPr>
            <w:noProof/>
            <w:webHidden/>
          </w:rPr>
          <w:tab/>
          <w:delText>3</w:delText>
        </w:r>
      </w:del>
    </w:p>
    <w:p w14:paraId="5799DDF5" w14:textId="558A101F" w:rsidR="00F418FE" w:rsidDel="00B22C34" w:rsidRDefault="00F418FE">
      <w:pPr>
        <w:pStyle w:val="TOC2"/>
        <w:tabs>
          <w:tab w:val="left" w:pos="720"/>
          <w:tab w:val="right" w:leader="underscore" w:pos="9350"/>
        </w:tabs>
        <w:rPr>
          <w:del w:id="501" w:author="Emanuel Covasa" w:date="2024-04-30T19:23:00Z"/>
          <w:rFonts w:eastAsiaTheme="minorEastAsia"/>
          <w:b w:val="0"/>
          <w:bCs w:val="0"/>
          <w:noProof/>
          <w:sz w:val="24"/>
          <w:szCs w:val="24"/>
          <w:lang w:eastAsia="en-GB"/>
        </w:rPr>
      </w:pPr>
      <w:del w:id="502" w:author="Emanuel Covasa" w:date="2024-04-30T19:23:00Z">
        <w:r w:rsidRPr="00B22C34" w:rsidDel="00B22C34">
          <w:rPr>
            <w:rPrChange w:id="503" w:author="Emanuel Covasa" w:date="2024-04-30T19:23:00Z">
              <w:rPr>
                <w:rStyle w:val="Hyperlink"/>
                <w:rFonts w:ascii="Symbol" w:hAnsi="Symbol" w:cs="Microsoft Sans Serif"/>
                <w:b w:val="0"/>
                <w:bCs w:val="0"/>
                <w:noProof/>
                <w:kern w:val="0"/>
                <w:lang w:val="en-GB"/>
              </w:rPr>
            </w:rPrChange>
          </w:rPr>
          <w:delText></w:delText>
        </w:r>
        <w:r w:rsidDel="00B22C34">
          <w:rPr>
            <w:rFonts w:eastAsiaTheme="minorEastAsia"/>
            <w:b w:val="0"/>
            <w:bCs w:val="0"/>
            <w:noProof/>
            <w:sz w:val="24"/>
            <w:szCs w:val="24"/>
            <w:lang w:eastAsia="en-GB"/>
          </w:rPr>
          <w:tab/>
        </w:r>
        <w:r w:rsidRPr="00B22C34" w:rsidDel="00B22C34">
          <w:rPr>
            <w:rPrChange w:id="504" w:author="Emanuel Covasa" w:date="2024-04-30T19:23:00Z">
              <w:rPr>
                <w:rStyle w:val="Hyperlink"/>
                <w:b w:val="0"/>
                <w:bCs w:val="0"/>
                <w:noProof/>
                <w:lang w:val="en-GB"/>
              </w:rPr>
            </w:rPrChange>
          </w:rPr>
          <w:delText>Trello Page:</w:delText>
        </w:r>
        <w:r w:rsidDel="00B22C34">
          <w:rPr>
            <w:noProof/>
            <w:webHidden/>
          </w:rPr>
          <w:tab/>
          <w:delText>3</w:delText>
        </w:r>
      </w:del>
    </w:p>
    <w:p w14:paraId="44E4DE90" w14:textId="67500563" w:rsidR="00F418FE" w:rsidDel="00B22C34" w:rsidRDefault="00F418FE">
      <w:pPr>
        <w:pStyle w:val="TOC2"/>
        <w:tabs>
          <w:tab w:val="left" w:pos="720"/>
          <w:tab w:val="right" w:leader="underscore" w:pos="9350"/>
        </w:tabs>
        <w:rPr>
          <w:del w:id="505" w:author="Emanuel Covasa" w:date="2024-04-30T19:23:00Z"/>
          <w:rFonts w:eastAsiaTheme="minorEastAsia"/>
          <w:b w:val="0"/>
          <w:bCs w:val="0"/>
          <w:noProof/>
          <w:sz w:val="24"/>
          <w:szCs w:val="24"/>
          <w:lang w:eastAsia="en-GB"/>
        </w:rPr>
      </w:pPr>
      <w:del w:id="506" w:author="Emanuel Covasa" w:date="2024-04-30T19:23:00Z">
        <w:r w:rsidRPr="00B22C34" w:rsidDel="00B22C34">
          <w:rPr>
            <w:rPrChange w:id="507" w:author="Emanuel Covasa" w:date="2024-04-30T19:23:00Z">
              <w:rPr>
                <w:rStyle w:val="Hyperlink"/>
                <w:rFonts w:ascii="Symbol" w:hAnsi="Symbol"/>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08" w:author="Emanuel Covasa" w:date="2024-04-30T19:23:00Z">
              <w:rPr>
                <w:rStyle w:val="Hyperlink"/>
                <w:b w:val="0"/>
                <w:bCs w:val="0"/>
                <w:noProof/>
                <w:lang w:val="en-GB"/>
              </w:rPr>
            </w:rPrChange>
          </w:rPr>
          <w:delText>GitHub Team Page:</w:delText>
        </w:r>
        <w:r w:rsidDel="00B22C34">
          <w:rPr>
            <w:noProof/>
            <w:webHidden/>
          </w:rPr>
          <w:tab/>
          <w:delText>3</w:delText>
        </w:r>
      </w:del>
    </w:p>
    <w:p w14:paraId="1B3B1CFF" w14:textId="3B326CFB" w:rsidR="00F418FE" w:rsidDel="00B22C34" w:rsidRDefault="00F418FE">
      <w:pPr>
        <w:pStyle w:val="TOC1"/>
        <w:tabs>
          <w:tab w:val="right" w:leader="underscore" w:pos="9350"/>
        </w:tabs>
        <w:rPr>
          <w:del w:id="509" w:author="Emanuel Covasa" w:date="2024-04-30T19:23:00Z"/>
          <w:rFonts w:eastAsiaTheme="minorEastAsia"/>
          <w:b w:val="0"/>
          <w:bCs w:val="0"/>
          <w:i w:val="0"/>
          <w:iCs w:val="0"/>
          <w:noProof/>
          <w:lang w:eastAsia="en-GB"/>
        </w:rPr>
      </w:pPr>
      <w:del w:id="510" w:author="Emanuel Covasa" w:date="2024-04-30T19:23:00Z">
        <w:r w:rsidRPr="00B22C34" w:rsidDel="00B22C34">
          <w:rPr>
            <w:rPrChange w:id="511" w:author="Emanuel Covasa" w:date="2024-04-30T19:23:00Z">
              <w:rPr>
                <w:rStyle w:val="Hyperlink"/>
                <w:b w:val="0"/>
                <w:bCs w:val="0"/>
                <w:i w:val="0"/>
                <w:iCs w:val="0"/>
                <w:noProof/>
                <w:lang w:val="en-GB"/>
              </w:rPr>
            </w:rPrChange>
          </w:rPr>
          <w:delText>Documentation and Research Links:</w:delText>
        </w:r>
        <w:r w:rsidDel="00B22C34">
          <w:rPr>
            <w:noProof/>
            <w:webHidden/>
          </w:rPr>
          <w:tab/>
          <w:delText>4</w:delText>
        </w:r>
      </w:del>
    </w:p>
    <w:p w14:paraId="45D41E94" w14:textId="7FC91268" w:rsidR="00F418FE" w:rsidDel="00B22C34" w:rsidRDefault="00F418FE">
      <w:pPr>
        <w:pStyle w:val="TOC1"/>
        <w:tabs>
          <w:tab w:val="right" w:leader="underscore" w:pos="9350"/>
        </w:tabs>
        <w:rPr>
          <w:del w:id="512" w:author="Emanuel Covasa" w:date="2024-04-30T19:23:00Z"/>
          <w:rFonts w:eastAsiaTheme="minorEastAsia"/>
          <w:b w:val="0"/>
          <w:bCs w:val="0"/>
          <w:i w:val="0"/>
          <w:iCs w:val="0"/>
          <w:noProof/>
          <w:lang w:eastAsia="en-GB"/>
        </w:rPr>
      </w:pPr>
      <w:del w:id="513" w:author="Emanuel Covasa" w:date="2024-04-30T19:23:00Z">
        <w:r w:rsidRPr="00B22C34" w:rsidDel="00B22C34">
          <w:rPr>
            <w:rPrChange w:id="514" w:author="Emanuel Covasa" w:date="2024-04-30T19:23:00Z">
              <w:rPr>
                <w:rStyle w:val="Hyperlink"/>
                <w:b w:val="0"/>
                <w:bCs w:val="0"/>
                <w:i w:val="0"/>
                <w:iCs w:val="0"/>
                <w:noProof/>
                <w:lang w:val="en-GB"/>
              </w:rPr>
            </w:rPrChange>
          </w:rPr>
          <w:delText>Problem Outline and Research Background:</w:delText>
        </w:r>
        <w:r w:rsidDel="00B22C34">
          <w:rPr>
            <w:noProof/>
            <w:webHidden/>
          </w:rPr>
          <w:tab/>
          <w:delText>4</w:delText>
        </w:r>
      </w:del>
    </w:p>
    <w:p w14:paraId="75A5F997" w14:textId="6CEF5F67" w:rsidR="00F418FE" w:rsidDel="00B22C34" w:rsidRDefault="00F418FE">
      <w:pPr>
        <w:pStyle w:val="TOC2"/>
        <w:tabs>
          <w:tab w:val="left" w:pos="720"/>
          <w:tab w:val="right" w:leader="underscore" w:pos="9350"/>
        </w:tabs>
        <w:rPr>
          <w:del w:id="515" w:author="Emanuel Covasa" w:date="2024-04-30T19:23:00Z"/>
          <w:rFonts w:eastAsiaTheme="minorEastAsia"/>
          <w:b w:val="0"/>
          <w:bCs w:val="0"/>
          <w:noProof/>
          <w:sz w:val="24"/>
          <w:szCs w:val="24"/>
          <w:lang w:eastAsia="en-GB"/>
        </w:rPr>
      </w:pPr>
      <w:del w:id="516" w:author="Emanuel Covasa" w:date="2024-04-30T19:23:00Z">
        <w:r w:rsidRPr="00B22C34" w:rsidDel="00B22C34">
          <w:rPr>
            <w:rPrChange w:id="517" w:author="Emanuel Covasa" w:date="2024-04-30T19:23:00Z">
              <w:rPr>
                <w:rStyle w:val="Hyperlink"/>
                <w:rFonts w:ascii="Microsoft Sans Serif" w:hAnsi="Microsoft Sans Serif" w:cs="Microsoft Sans Serif"/>
                <w:b w:val="0"/>
                <w:bCs w:val="0"/>
                <w:noProof/>
                <w:kern w:val="0"/>
                <w:lang w:val="en-GB"/>
              </w:rPr>
            </w:rPrChange>
          </w:rPr>
          <w:delText>-</w:delText>
        </w:r>
        <w:r w:rsidDel="00B22C34">
          <w:rPr>
            <w:rFonts w:eastAsiaTheme="minorEastAsia"/>
            <w:b w:val="0"/>
            <w:bCs w:val="0"/>
            <w:noProof/>
            <w:sz w:val="24"/>
            <w:szCs w:val="24"/>
            <w:lang w:eastAsia="en-GB"/>
          </w:rPr>
          <w:tab/>
        </w:r>
        <w:r w:rsidRPr="00B22C34" w:rsidDel="00B22C34">
          <w:rPr>
            <w:rPrChange w:id="518" w:author="Emanuel Covasa" w:date="2024-04-30T19:23:00Z">
              <w:rPr>
                <w:rStyle w:val="Hyperlink"/>
                <w:b w:val="0"/>
                <w:bCs w:val="0"/>
                <w:noProof/>
                <w:lang w:val="en-GB"/>
              </w:rPr>
            </w:rPrChange>
          </w:rPr>
          <w:delText>The Importance of Hydration</w:delText>
        </w:r>
        <w:r w:rsidDel="00B22C34">
          <w:rPr>
            <w:noProof/>
            <w:webHidden/>
          </w:rPr>
          <w:tab/>
          <w:delText>4</w:delText>
        </w:r>
      </w:del>
    </w:p>
    <w:p w14:paraId="7B651049" w14:textId="273FDC07" w:rsidR="00F418FE" w:rsidDel="00B22C34" w:rsidRDefault="00F418FE">
      <w:pPr>
        <w:pStyle w:val="TOC2"/>
        <w:tabs>
          <w:tab w:val="left" w:pos="720"/>
          <w:tab w:val="right" w:leader="underscore" w:pos="9350"/>
        </w:tabs>
        <w:rPr>
          <w:del w:id="519" w:author="Emanuel Covasa" w:date="2024-04-30T19:23:00Z"/>
          <w:rFonts w:eastAsiaTheme="minorEastAsia"/>
          <w:b w:val="0"/>
          <w:bCs w:val="0"/>
          <w:noProof/>
          <w:sz w:val="24"/>
          <w:szCs w:val="24"/>
          <w:lang w:eastAsia="en-GB"/>
        </w:rPr>
      </w:pPr>
      <w:del w:id="520" w:author="Emanuel Covasa" w:date="2024-04-30T19:23:00Z">
        <w:r w:rsidRPr="00B22C34" w:rsidDel="00B22C34">
          <w:rPr>
            <w:rPrChange w:id="521"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22" w:author="Emanuel Covasa" w:date="2024-04-30T19:23:00Z">
              <w:rPr>
                <w:rStyle w:val="Hyperlink"/>
                <w:b w:val="0"/>
                <w:bCs w:val="0"/>
                <w:noProof/>
                <w:lang w:val="en-GB"/>
              </w:rPr>
            </w:rPrChange>
          </w:rPr>
          <w:delText>Physiological Importance of Hydration:</w:delText>
        </w:r>
        <w:r w:rsidDel="00B22C34">
          <w:rPr>
            <w:noProof/>
            <w:webHidden/>
          </w:rPr>
          <w:tab/>
          <w:delText>5</w:delText>
        </w:r>
      </w:del>
    </w:p>
    <w:p w14:paraId="6F2EB93A" w14:textId="4B931192" w:rsidR="00F418FE" w:rsidDel="00B22C34" w:rsidRDefault="00F418FE">
      <w:pPr>
        <w:pStyle w:val="TOC2"/>
        <w:tabs>
          <w:tab w:val="left" w:pos="720"/>
          <w:tab w:val="right" w:leader="underscore" w:pos="9350"/>
        </w:tabs>
        <w:rPr>
          <w:del w:id="523" w:author="Emanuel Covasa" w:date="2024-04-30T19:23:00Z"/>
          <w:rFonts w:eastAsiaTheme="minorEastAsia"/>
          <w:b w:val="0"/>
          <w:bCs w:val="0"/>
          <w:noProof/>
          <w:sz w:val="24"/>
          <w:szCs w:val="24"/>
          <w:lang w:eastAsia="en-GB"/>
        </w:rPr>
      </w:pPr>
      <w:del w:id="524" w:author="Emanuel Covasa" w:date="2024-04-30T19:23:00Z">
        <w:r w:rsidRPr="00B22C34" w:rsidDel="00B22C34">
          <w:rPr>
            <w:rPrChange w:id="525"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26" w:author="Emanuel Covasa" w:date="2024-04-30T19:23:00Z">
              <w:rPr>
                <w:rStyle w:val="Hyperlink"/>
                <w:b w:val="0"/>
                <w:bCs w:val="0"/>
                <w:noProof/>
                <w:lang w:val="en-GB"/>
              </w:rPr>
            </w:rPrChange>
          </w:rPr>
          <w:delText>Daily Hydration Requirements:</w:delText>
        </w:r>
        <w:r w:rsidDel="00B22C34">
          <w:rPr>
            <w:noProof/>
            <w:webHidden/>
          </w:rPr>
          <w:tab/>
          <w:delText>5</w:delText>
        </w:r>
      </w:del>
    </w:p>
    <w:p w14:paraId="6E84D7E2" w14:textId="4D5119D7" w:rsidR="00F418FE" w:rsidDel="00B22C34" w:rsidRDefault="00F418FE">
      <w:pPr>
        <w:pStyle w:val="TOC2"/>
        <w:tabs>
          <w:tab w:val="right" w:leader="underscore" w:pos="9350"/>
        </w:tabs>
        <w:rPr>
          <w:del w:id="527" w:author="Emanuel Covasa" w:date="2024-04-30T19:23:00Z"/>
          <w:rFonts w:eastAsiaTheme="minorEastAsia"/>
          <w:b w:val="0"/>
          <w:bCs w:val="0"/>
          <w:noProof/>
          <w:sz w:val="24"/>
          <w:szCs w:val="24"/>
          <w:lang w:eastAsia="en-GB"/>
        </w:rPr>
      </w:pPr>
      <w:del w:id="528" w:author="Emanuel Covasa" w:date="2024-04-30T19:23:00Z">
        <w:r w:rsidRPr="00B22C34" w:rsidDel="00B22C34">
          <w:rPr>
            <w:rPrChange w:id="529" w:author="Emanuel Covasa" w:date="2024-04-30T19:23:00Z">
              <w:rPr>
                <w:rStyle w:val="Hyperlink"/>
                <w:b w:val="0"/>
                <w:bCs w:val="0"/>
                <w:noProof/>
                <w:lang w:val="en-GB"/>
              </w:rPr>
            </w:rPrChange>
          </w:rPr>
          <w:delText>Hydration Market Analysis:</w:delText>
        </w:r>
        <w:r w:rsidDel="00B22C34">
          <w:rPr>
            <w:noProof/>
            <w:webHidden/>
          </w:rPr>
          <w:tab/>
          <w:delText>6</w:delText>
        </w:r>
      </w:del>
    </w:p>
    <w:p w14:paraId="795AF601" w14:textId="4EFB1343" w:rsidR="00F418FE" w:rsidDel="00B22C34" w:rsidRDefault="00F418FE">
      <w:pPr>
        <w:pStyle w:val="TOC1"/>
        <w:tabs>
          <w:tab w:val="right" w:leader="underscore" w:pos="9350"/>
        </w:tabs>
        <w:rPr>
          <w:del w:id="530" w:author="Emanuel Covasa" w:date="2024-04-30T19:23:00Z"/>
          <w:rFonts w:eastAsiaTheme="minorEastAsia"/>
          <w:b w:val="0"/>
          <w:bCs w:val="0"/>
          <w:i w:val="0"/>
          <w:iCs w:val="0"/>
          <w:noProof/>
          <w:lang w:eastAsia="en-GB"/>
        </w:rPr>
      </w:pPr>
      <w:del w:id="531" w:author="Emanuel Covasa" w:date="2024-04-30T19:23:00Z">
        <w:r w:rsidRPr="00B22C34" w:rsidDel="00B22C34">
          <w:rPr>
            <w:rPrChange w:id="532" w:author="Emanuel Covasa" w:date="2024-04-30T19:23:00Z">
              <w:rPr>
                <w:rStyle w:val="Hyperlink"/>
                <w:b w:val="0"/>
                <w:bCs w:val="0"/>
                <w:i w:val="0"/>
                <w:iCs w:val="0"/>
                <w:noProof/>
                <w:lang w:val="en-GB"/>
              </w:rPr>
            </w:rPrChange>
          </w:rPr>
          <w:delText>Project Solution Summary:</w:delText>
        </w:r>
        <w:r w:rsidDel="00B22C34">
          <w:rPr>
            <w:noProof/>
            <w:webHidden/>
          </w:rPr>
          <w:tab/>
          <w:delText>6</w:delText>
        </w:r>
      </w:del>
    </w:p>
    <w:p w14:paraId="319C7CC6" w14:textId="0F329EE6" w:rsidR="00F418FE" w:rsidDel="00B22C34" w:rsidRDefault="00F418FE">
      <w:pPr>
        <w:pStyle w:val="TOC2"/>
        <w:tabs>
          <w:tab w:val="left" w:pos="720"/>
          <w:tab w:val="right" w:leader="underscore" w:pos="9350"/>
        </w:tabs>
        <w:rPr>
          <w:del w:id="533" w:author="Emanuel Covasa" w:date="2024-04-30T19:23:00Z"/>
          <w:rFonts w:eastAsiaTheme="minorEastAsia"/>
          <w:b w:val="0"/>
          <w:bCs w:val="0"/>
          <w:noProof/>
          <w:sz w:val="24"/>
          <w:szCs w:val="24"/>
          <w:lang w:eastAsia="en-GB"/>
        </w:rPr>
      </w:pPr>
      <w:del w:id="534" w:author="Emanuel Covasa" w:date="2024-04-30T19:23:00Z">
        <w:r w:rsidRPr="00B22C34" w:rsidDel="00B22C34">
          <w:rPr>
            <w:rPrChange w:id="535"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36" w:author="Emanuel Covasa" w:date="2024-04-30T19:23:00Z">
              <w:rPr>
                <w:rStyle w:val="Hyperlink"/>
                <w:b w:val="0"/>
                <w:bCs w:val="0"/>
                <w:noProof/>
                <w:lang w:val="en-GB"/>
              </w:rPr>
            </w:rPrChange>
          </w:rPr>
          <w:delText>Bridging Technology with Wellness:</w:delText>
        </w:r>
        <w:r w:rsidDel="00B22C34">
          <w:rPr>
            <w:noProof/>
            <w:webHidden/>
          </w:rPr>
          <w:tab/>
          <w:delText>6</w:delText>
        </w:r>
      </w:del>
    </w:p>
    <w:p w14:paraId="5B6B8DDF" w14:textId="2006FE6C" w:rsidR="00F418FE" w:rsidDel="00B22C34" w:rsidRDefault="00F418FE">
      <w:pPr>
        <w:pStyle w:val="TOC2"/>
        <w:tabs>
          <w:tab w:val="left" w:pos="720"/>
          <w:tab w:val="right" w:leader="underscore" w:pos="9350"/>
        </w:tabs>
        <w:rPr>
          <w:del w:id="537" w:author="Emanuel Covasa" w:date="2024-04-30T19:23:00Z"/>
          <w:rFonts w:eastAsiaTheme="minorEastAsia"/>
          <w:b w:val="0"/>
          <w:bCs w:val="0"/>
          <w:noProof/>
          <w:sz w:val="24"/>
          <w:szCs w:val="24"/>
          <w:lang w:eastAsia="en-GB"/>
        </w:rPr>
      </w:pPr>
      <w:del w:id="538" w:author="Emanuel Covasa" w:date="2024-04-30T19:23:00Z">
        <w:r w:rsidRPr="00B22C34" w:rsidDel="00B22C34">
          <w:rPr>
            <w:rPrChange w:id="539"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40" w:author="Emanuel Covasa" w:date="2024-04-30T19:23:00Z">
              <w:rPr>
                <w:rStyle w:val="Hyperlink"/>
                <w:b w:val="0"/>
                <w:bCs w:val="0"/>
                <w:noProof/>
                <w:lang w:val="en-GB"/>
              </w:rPr>
            </w:rPrChange>
          </w:rPr>
          <w:delText>Intelligent Hydration Reminders:</w:delText>
        </w:r>
        <w:r w:rsidDel="00B22C34">
          <w:rPr>
            <w:noProof/>
            <w:webHidden/>
          </w:rPr>
          <w:tab/>
          <w:delText>6</w:delText>
        </w:r>
      </w:del>
    </w:p>
    <w:p w14:paraId="482E8AF7" w14:textId="3D35D223" w:rsidR="00F418FE" w:rsidDel="00B22C34" w:rsidRDefault="00F418FE">
      <w:pPr>
        <w:pStyle w:val="TOC2"/>
        <w:tabs>
          <w:tab w:val="left" w:pos="720"/>
          <w:tab w:val="right" w:leader="underscore" w:pos="9350"/>
        </w:tabs>
        <w:rPr>
          <w:del w:id="541" w:author="Emanuel Covasa" w:date="2024-04-30T19:23:00Z"/>
          <w:rFonts w:eastAsiaTheme="minorEastAsia"/>
          <w:b w:val="0"/>
          <w:bCs w:val="0"/>
          <w:noProof/>
          <w:sz w:val="24"/>
          <w:szCs w:val="24"/>
          <w:lang w:eastAsia="en-GB"/>
        </w:rPr>
      </w:pPr>
      <w:del w:id="542" w:author="Emanuel Covasa" w:date="2024-04-30T19:23:00Z">
        <w:r w:rsidRPr="00B22C34" w:rsidDel="00B22C34">
          <w:rPr>
            <w:rPrChange w:id="543"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44" w:author="Emanuel Covasa" w:date="2024-04-30T19:23:00Z">
              <w:rPr>
                <w:rStyle w:val="Hyperlink"/>
                <w:b w:val="0"/>
                <w:bCs w:val="0"/>
                <w:noProof/>
                <w:lang w:val="en-GB"/>
              </w:rPr>
            </w:rPrChange>
          </w:rPr>
          <w:delText>Advanced Intake Tracking:</w:delText>
        </w:r>
        <w:r w:rsidDel="00B22C34">
          <w:rPr>
            <w:noProof/>
            <w:webHidden/>
          </w:rPr>
          <w:tab/>
          <w:delText>6</w:delText>
        </w:r>
      </w:del>
    </w:p>
    <w:p w14:paraId="3C95EF3C" w14:textId="04AD76FB" w:rsidR="00F418FE" w:rsidDel="00B22C34" w:rsidRDefault="00F418FE">
      <w:pPr>
        <w:pStyle w:val="TOC2"/>
        <w:tabs>
          <w:tab w:val="left" w:pos="720"/>
          <w:tab w:val="right" w:leader="underscore" w:pos="9350"/>
        </w:tabs>
        <w:rPr>
          <w:del w:id="545" w:author="Emanuel Covasa" w:date="2024-04-30T19:23:00Z"/>
          <w:rFonts w:eastAsiaTheme="minorEastAsia"/>
          <w:b w:val="0"/>
          <w:bCs w:val="0"/>
          <w:noProof/>
          <w:sz w:val="24"/>
          <w:szCs w:val="24"/>
          <w:lang w:eastAsia="en-GB"/>
        </w:rPr>
      </w:pPr>
      <w:del w:id="546" w:author="Emanuel Covasa" w:date="2024-04-30T19:23:00Z">
        <w:r w:rsidRPr="00B22C34" w:rsidDel="00B22C34">
          <w:rPr>
            <w:rPrChange w:id="547"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48" w:author="Emanuel Covasa" w:date="2024-04-30T19:23:00Z">
              <w:rPr>
                <w:rStyle w:val="Hyperlink"/>
                <w:b w:val="0"/>
                <w:bCs w:val="0"/>
                <w:noProof/>
                <w:lang w:val="en-GB"/>
              </w:rPr>
            </w:rPrChange>
          </w:rPr>
          <w:delText>Promoting Sustainable Hydration Practices</w:delText>
        </w:r>
        <w:r w:rsidDel="00B22C34">
          <w:rPr>
            <w:noProof/>
            <w:webHidden/>
          </w:rPr>
          <w:tab/>
          <w:delText>7</w:delText>
        </w:r>
      </w:del>
    </w:p>
    <w:p w14:paraId="5F07B1E7" w14:textId="213F047F" w:rsidR="00F418FE" w:rsidDel="00B22C34" w:rsidRDefault="00F418FE">
      <w:pPr>
        <w:pStyle w:val="TOC2"/>
        <w:tabs>
          <w:tab w:val="left" w:pos="720"/>
          <w:tab w:val="right" w:leader="underscore" w:pos="9350"/>
        </w:tabs>
        <w:rPr>
          <w:del w:id="549" w:author="Emanuel Covasa" w:date="2024-04-30T19:23:00Z"/>
          <w:rFonts w:eastAsiaTheme="minorEastAsia"/>
          <w:b w:val="0"/>
          <w:bCs w:val="0"/>
          <w:noProof/>
          <w:sz w:val="24"/>
          <w:szCs w:val="24"/>
          <w:lang w:eastAsia="en-GB"/>
        </w:rPr>
      </w:pPr>
      <w:del w:id="550" w:author="Emanuel Covasa" w:date="2024-04-30T19:23:00Z">
        <w:r w:rsidRPr="00B22C34" w:rsidDel="00B22C34">
          <w:rPr>
            <w:rPrChange w:id="551"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552" w:author="Emanuel Covasa" w:date="2024-04-30T19:23:00Z">
              <w:rPr>
                <w:rStyle w:val="Hyperlink"/>
                <w:b w:val="0"/>
                <w:bCs w:val="0"/>
                <w:noProof/>
                <w:lang w:val="en-GB"/>
              </w:rPr>
            </w:rPrChange>
          </w:rPr>
          <w:delText>A Comprehensive Hydration Management System</w:delText>
        </w:r>
        <w:r w:rsidDel="00B22C34">
          <w:rPr>
            <w:noProof/>
            <w:webHidden/>
          </w:rPr>
          <w:tab/>
          <w:delText>7</w:delText>
        </w:r>
      </w:del>
    </w:p>
    <w:p w14:paraId="4540D458" w14:textId="558D6936" w:rsidR="00F418FE" w:rsidDel="00B22C34" w:rsidRDefault="00F418FE">
      <w:pPr>
        <w:pStyle w:val="TOC1"/>
        <w:tabs>
          <w:tab w:val="right" w:leader="underscore" w:pos="9350"/>
        </w:tabs>
        <w:rPr>
          <w:del w:id="553" w:author="Emanuel Covasa" w:date="2024-04-30T19:23:00Z"/>
          <w:rFonts w:eastAsiaTheme="minorEastAsia"/>
          <w:b w:val="0"/>
          <w:bCs w:val="0"/>
          <w:i w:val="0"/>
          <w:iCs w:val="0"/>
          <w:noProof/>
          <w:lang w:eastAsia="en-GB"/>
        </w:rPr>
      </w:pPr>
      <w:del w:id="554" w:author="Emanuel Covasa" w:date="2024-04-30T19:23:00Z">
        <w:r w:rsidRPr="00B22C34" w:rsidDel="00B22C34">
          <w:rPr>
            <w:rPrChange w:id="555" w:author="Emanuel Covasa" w:date="2024-04-30T19:23:00Z">
              <w:rPr>
                <w:rStyle w:val="Hyperlink"/>
                <w:b w:val="0"/>
                <w:bCs w:val="0"/>
                <w:i w:val="0"/>
                <w:iCs w:val="0"/>
                <w:noProof/>
              </w:rPr>
            </w:rPrChange>
          </w:rPr>
          <w:delText>Comprehensive Project Requirements</w:delText>
        </w:r>
        <w:r w:rsidDel="00B22C34">
          <w:rPr>
            <w:noProof/>
            <w:webHidden/>
          </w:rPr>
          <w:tab/>
          <w:delText>7</w:delText>
        </w:r>
      </w:del>
    </w:p>
    <w:p w14:paraId="631EFD3F" w14:textId="4239BDE3" w:rsidR="00F418FE" w:rsidDel="00B22C34" w:rsidRDefault="00F418FE">
      <w:pPr>
        <w:pStyle w:val="TOC1"/>
        <w:tabs>
          <w:tab w:val="right" w:leader="underscore" w:pos="9350"/>
        </w:tabs>
        <w:rPr>
          <w:del w:id="556" w:author="Emanuel Covasa" w:date="2024-04-30T19:23:00Z"/>
          <w:rFonts w:eastAsiaTheme="minorEastAsia"/>
          <w:b w:val="0"/>
          <w:bCs w:val="0"/>
          <w:i w:val="0"/>
          <w:iCs w:val="0"/>
          <w:noProof/>
          <w:lang w:eastAsia="en-GB"/>
        </w:rPr>
      </w:pPr>
      <w:del w:id="557" w:author="Emanuel Covasa" w:date="2024-04-30T19:23:00Z">
        <w:r w:rsidRPr="00B22C34" w:rsidDel="00B22C34">
          <w:rPr>
            <w:rPrChange w:id="558" w:author="Emanuel Covasa" w:date="2024-04-30T19:23:00Z">
              <w:rPr>
                <w:rStyle w:val="Hyperlink"/>
                <w:b w:val="0"/>
                <w:bCs w:val="0"/>
                <w:i w:val="0"/>
                <w:iCs w:val="0"/>
                <w:noProof/>
              </w:rPr>
            </w:rPrChange>
          </w:rPr>
          <w:delText>Initial Design Concepts</w:delText>
        </w:r>
        <w:r w:rsidDel="00B22C34">
          <w:rPr>
            <w:noProof/>
            <w:webHidden/>
          </w:rPr>
          <w:tab/>
          <w:delText>8</w:delText>
        </w:r>
      </w:del>
    </w:p>
    <w:p w14:paraId="36E64C74" w14:textId="73A2FEAB" w:rsidR="00F418FE" w:rsidDel="00B22C34" w:rsidRDefault="00F418FE">
      <w:pPr>
        <w:pStyle w:val="TOC1"/>
        <w:tabs>
          <w:tab w:val="right" w:leader="underscore" w:pos="9350"/>
        </w:tabs>
        <w:rPr>
          <w:del w:id="559" w:author="Emanuel Covasa" w:date="2024-04-30T19:23:00Z"/>
          <w:rFonts w:eastAsiaTheme="minorEastAsia"/>
          <w:b w:val="0"/>
          <w:bCs w:val="0"/>
          <w:i w:val="0"/>
          <w:iCs w:val="0"/>
          <w:noProof/>
          <w:lang w:eastAsia="en-GB"/>
        </w:rPr>
      </w:pPr>
      <w:del w:id="560" w:author="Emanuel Covasa" w:date="2024-04-30T19:23:00Z">
        <w:r w:rsidRPr="00B22C34" w:rsidDel="00B22C34">
          <w:rPr>
            <w:rPrChange w:id="561" w:author="Emanuel Covasa" w:date="2024-04-30T19:23:00Z">
              <w:rPr>
                <w:rStyle w:val="Hyperlink"/>
                <w:b w:val="0"/>
                <w:bCs w:val="0"/>
                <w:i w:val="0"/>
                <w:iCs w:val="0"/>
                <w:noProof/>
                <w:lang w:val="en-GB"/>
              </w:rPr>
            </w:rPrChange>
          </w:rPr>
          <w:delText>Detailed Implementation Plan:</w:delText>
        </w:r>
        <w:r w:rsidDel="00B22C34">
          <w:rPr>
            <w:noProof/>
            <w:webHidden/>
          </w:rPr>
          <w:tab/>
          <w:delText>9</w:delText>
        </w:r>
      </w:del>
    </w:p>
    <w:p w14:paraId="3C0FCD91" w14:textId="04382B14" w:rsidR="00F418FE" w:rsidDel="00B22C34" w:rsidRDefault="00F418FE">
      <w:pPr>
        <w:pStyle w:val="TOC2"/>
        <w:tabs>
          <w:tab w:val="right" w:leader="underscore" w:pos="9350"/>
        </w:tabs>
        <w:rPr>
          <w:del w:id="562" w:author="Emanuel Covasa" w:date="2024-04-30T19:23:00Z"/>
          <w:rFonts w:eastAsiaTheme="minorEastAsia"/>
          <w:b w:val="0"/>
          <w:bCs w:val="0"/>
          <w:noProof/>
          <w:sz w:val="24"/>
          <w:szCs w:val="24"/>
          <w:lang w:eastAsia="en-GB"/>
        </w:rPr>
      </w:pPr>
      <w:del w:id="563" w:author="Emanuel Covasa" w:date="2024-04-30T19:23:00Z">
        <w:r w:rsidRPr="00B22C34" w:rsidDel="00B22C34">
          <w:rPr>
            <w:rPrChange w:id="564" w:author="Emanuel Covasa" w:date="2024-04-30T19:23:00Z">
              <w:rPr>
                <w:rStyle w:val="Hyperlink"/>
                <w:b w:val="0"/>
                <w:bCs w:val="0"/>
                <w:noProof/>
                <w:lang w:val="en-GB"/>
              </w:rPr>
            </w:rPrChange>
          </w:rPr>
          <w:delText>Equipment List:</w:delText>
        </w:r>
        <w:r w:rsidDel="00B22C34">
          <w:rPr>
            <w:noProof/>
            <w:webHidden/>
          </w:rPr>
          <w:tab/>
          <w:delText>9</w:delText>
        </w:r>
      </w:del>
    </w:p>
    <w:p w14:paraId="454DFBD5" w14:textId="2E9718D4" w:rsidR="00F418FE" w:rsidDel="00B22C34" w:rsidRDefault="00F418FE">
      <w:pPr>
        <w:pStyle w:val="TOC2"/>
        <w:tabs>
          <w:tab w:val="right" w:leader="underscore" w:pos="9350"/>
        </w:tabs>
        <w:rPr>
          <w:del w:id="565" w:author="Emanuel Covasa" w:date="2024-04-30T19:23:00Z"/>
          <w:rFonts w:eastAsiaTheme="minorEastAsia"/>
          <w:b w:val="0"/>
          <w:bCs w:val="0"/>
          <w:noProof/>
          <w:sz w:val="24"/>
          <w:szCs w:val="24"/>
          <w:lang w:eastAsia="en-GB"/>
        </w:rPr>
      </w:pPr>
      <w:del w:id="566" w:author="Emanuel Covasa" w:date="2024-04-30T19:23:00Z">
        <w:r w:rsidRPr="00B22C34" w:rsidDel="00B22C34">
          <w:rPr>
            <w:rPrChange w:id="567" w:author="Emanuel Covasa" w:date="2024-04-30T19:23:00Z">
              <w:rPr>
                <w:rStyle w:val="Hyperlink"/>
                <w:b w:val="0"/>
                <w:bCs w:val="0"/>
                <w:noProof/>
                <w:lang w:val="en-GB"/>
              </w:rPr>
            </w:rPrChange>
          </w:rPr>
          <w:delText>1. System Design and Equipment Integration:</w:delText>
        </w:r>
        <w:r w:rsidDel="00B22C34">
          <w:rPr>
            <w:noProof/>
            <w:webHidden/>
          </w:rPr>
          <w:tab/>
          <w:delText>10</w:delText>
        </w:r>
      </w:del>
    </w:p>
    <w:p w14:paraId="5BC2F125" w14:textId="6EEA7181" w:rsidR="00F418FE" w:rsidDel="00B22C34" w:rsidRDefault="00F418FE">
      <w:pPr>
        <w:pStyle w:val="TOC2"/>
        <w:tabs>
          <w:tab w:val="right" w:leader="underscore" w:pos="9350"/>
        </w:tabs>
        <w:rPr>
          <w:del w:id="568" w:author="Emanuel Covasa" w:date="2024-04-30T19:23:00Z"/>
          <w:rFonts w:eastAsiaTheme="minorEastAsia"/>
          <w:b w:val="0"/>
          <w:bCs w:val="0"/>
          <w:noProof/>
          <w:sz w:val="24"/>
          <w:szCs w:val="24"/>
          <w:lang w:eastAsia="en-GB"/>
        </w:rPr>
      </w:pPr>
      <w:del w:id="569" w:author="Emanuel Covasa" w:date="2024-04-30T19:23:00Z">
        <w:r w:rsidRPr="00B22C34" w:rsidDel="00B22C34">
          <w:rPr>
            <w:rPrChange w:id="570" w:author="Emanuel Covasa" w:date="2024-04-30T19:23:00Z">
              <w:rPr>
                <w:rStyle w:val="Hyperlink"/>
                <w:b w:val="0"/>
                <w:bCs w:val="0"/>
                <w:noProof/>
              </w:rPr>
            </w:rPrChange>
          </w:rPr>
          <w:delText>2. Sensor and Amplifier Implementation</w:delText>
        </w:r>
        <w:r w:rsidDel="00B22C34">
          <w:rPr>
            <w:noProof/>
            <w:webHidden/>
          </w:rPr>
          <w:tab/>
          <w:delText>10</w:delText>
        </w:r>
      </w:del>
    </w:p>
    <w:p w14:paraId="60A9FF51" w14:textId="79043B00" w:rsidR="00F418FE" w:rsidDel="00B22C34" w:rsidRDefault="00F418FE">
      <w:pPr>
        <w:pStyle w:val="TOC2"/>
        <w:tabs>
          <w:tab w:val="right" w:leader="underscore" w:pos="9350"/>
        </w:tabs>
        <w:rPr>
          <w:del w:id="571" w:author="Emanuel Covasa" w:date="2024-04-30T19:23:00Z"/>
          <w:rFonts w:eastAsiaTheme="minorEastAsia"/>
          <w:b w:val="0"/>
          <w:bCs w:val="0"/>
          <w:noProof/>
          <w:sz w:val="24"/>
          <w:szCs w:val="24"/>
          <w:lang w:eastAsia="en-GB"/>
        </w:rPr>
      </w:pPr>
      <w:del w:id="572" w:author="Emanuel Covasa" w:date="2024-04-30T19:23:00Z">
        <w:r w:rsidRPr="00B22C34" w:rsidDel="00B22C34">
          <w:rPr>
            <w:rPrChange w:id="573" w:author="Emanuel Covasa" w:date="2024-04-30T19:23:00Z">
              <w:rPr>
                <w:rStyle w:val="Hyperlink"/>
                <w:b w:val="0"/>
                <w:bCs w:val="0"/>
                <w:noProof/>
              </w:rPr>
            </w:rPrChange>
          </w:rPr>
          <w:delText>3. Interactive Display</w:delText>
        </w:r>
        <w:r w:rsidDel="00B22C34">
          <w:rPr>
            <w:noProof/>
            <w:webHidden/>
          </w:rPr>
          <w:tab/>
          <w:delText>10</w:delText>
        </w:r>
      </w:del>
    </w:p>
    <w:p w14:paraId="74B4AF53" w14:textId="1F389BC5" w:rsidR="00F418FE" w:rsidDel="00B22C34" w:rsidRDefault="00F418FE">
      <w:pPr>
        <w:pStyle w:val="TOC2"/>
        <w:tabs>
          <w:tab w:val="right" w:leader="underscore" w:pos="9350"/>
        </w:tabs>
        <w:rPr>
          <w:del w:id="574" w:author="Emanuel Covasa" w:date="2024-04-30T19:23:00Z"/>
          <w:rFonts w:eastAsiaTheme="minorEastAsia"/>
          <w:b w:val="0"/>
          <w:bCs w:val="0"/>
          <w:noProof/>
          <w:sz w:val="24"/>
          <w:szCs w:val="24"/>
          <w:lang w:eastAsia="en-GB"/>
        </w:rPr>
      </w:pPr>
      <w:del w:id="575" w:author="Emanuel Covasa" w:date="2024-04-30T19:23:00Z">
        <w:r w:rsidRPr="00B22C34" w:rsidDel="00B22C34">
          <w:rPr>
            <w:rPrChange w:id="576" w:author="Emanuel Covasa" w:date="2024-04-30T19:23:00Z">
              <w:rPr>
                <w:rStyle w:val="Hyperlink"/>
                <w:b w:val="0"/>
                <w:bCs w:val="0"/>
                <w:noProof/>
                <w:lang w:val="en-GB"/>
              </w:rPr>
            </w:rPrChange>
          </w:rPr>
          <w:delText>4. User Interaction:</w:delText>
        </w:r>
        <w:r w:rsidDel="00B22C34">
          <w:rPr>
            <w:noProof/>
            <w:webHidden/>
          </w:rPr>
          <w:tab/>
          <w:delText>11</w:delText>
        </w:r>
      </w:del>
    </w:p>
    <w:p w14:paraId="52B6E861" w14:textId="3523CD75" w:rsidR="00F418FE" w:rsidDel="00B22C34" w:rsidRDefault="00F418FE">
      <w:pPr>
        <w:pStyle w:val="TOC2"/>
        <w:tabs>
          <w:tab w:val="right" w:leader="underscore" w:pos="9350"/>
        </w:tabs>
        <w:rPr>
          <w:del w:id="577" w:author="Emanuel Covasa" w:date="2024-04-30T19:23:00Z"/>
          <w:rFonts w:eastAsiaTheme="minorEastAsia"/>
          <w:b w:val="0"/>
          <w:bCs w:val="0"/>
          <w:noProof/>
          <w:sz w:val="24"/>
          <w:szCs w:val="24"/>
          <w:lang w:eastAsia="en-GB"/>
        </w:rPr>
      </w:pPr>
      <w:del w:id="578" w:author="Emanuel Covasa" w:date="2024-04-30T19:23:00Z">
        <w:r w:rsidRPr="00B22C34" w:rsidDel="00B22C34">
          <w:rPr>
            <w:rPrChange w:id="579" w:author="Emanuel Covasa" w:date="2024-04-30T19:23:00Z">
              <w:rPr>
                <w:rStyle w:val="Hyperlink"/>
                <w:b w:val="0"/>
                <w:bCs w:val="0"/>
                <w:noProof/>
              </w:rPr>
            </w:rPrChange>
          </w:rPr>
          <w:delText>5. Auditory Alerts</w:delText>
        </w:r>
        <w:r w:rsidDel="00B22C34">
          <w:rPr>
            <w:noProof/>
            <w:webHidden/>
          </w:rPr>
          <w:tab/>
          <w:delText>11</w:delText>
        </w:r>
      </w:del>
    </w:p>
    <w:p w14:paraId="4DFDBA5D" w14:textId="75E699A9" w:rsidR="00F418FE" w:rsidDel="00B22C34" w:rsidRDefault="00F418FE">
      <w:pPr>
        <w:pStyle w:val="TOC2"/>
        <w:tabs>
          <w:tab w:val="right" w:leader="underscore" w:pos="9350"/>
        </w:tabs>
        <w:rPr>
          <w:del w:id="580" w:author="Emanuel Covasa" w:date="2024-04-30T19:23:00Z"/>
          <w:rFonts w:eastAsiaTheme="minorEastAsia"/>
          <w:b w:val="0"/>
          <w:bCs w:val="0"/>
          <w:noProof/>
          <w:sz w:val="24"/>
          <w:szCs w:val="24"/>
          <w:lang w:eastAsia="en-GB"/>
        </w:rPr>
      </w:pPr>
      <w:del w:id="581" w:author="Emanuel Covasa" w:date="2024-04-30T19:23:00Z">
        <w:r w:rsidRPr="00B22C34" w:rsidDel="00B22C34">
          <w:rPr>
            <w:rPrChange w:id="582" w:author="Emanuel Covasa" w:date="2024-04-30T19:23:00Z">
              <w:rPr>
                <w:rStyle w:val="Hyperlink"/>
                <w:b w:val="0"/>
                <w:bCs w:val="0"/>
                <w:noProof/>
                <w:lang w:val="en-GB"/>
              </w:rPr>
            </w:rPrChange>
          </w:rPr>
          <w:delText>6. Software Development and Prototyping:</w:delText>
        </w:r>
        <w:r w:rsidDel="00B22C34">
          <w:rPr>
            <w:noProof/>
            <w:webHidden/>
          </w:rPr>
          <w:tab/>
          <w:delText>11</w:delText>
        </w:r>
      </w:del>
    </w:p>
    <w:p w14:paraId="19E3558F" w14:textId="19BFCD71" w:rsidR="00F418FE" w:rsidDel="00B22C34" w:rsidRDefault="00F418FE">
      <w:pPr>
        <w:pStyle w:val="TOC2"/>
        <w:tabs>
          <w:tab w:val="right" w:leader="underscore" w:pos="9350"/>
        </w:tabs>
        <w:rPr>
          <w:del w:id="583" w:author="Emanuel Covasa" w:date="2024-04-30T19:23:00Z"/>
          <w:rFonts w:eastAsiaTheme="minorEastAsia"/>
          <w:b w:val="0"/>
          <w:bCs w:val="0"/>
          <w:noProof/>
          <w:sz w:val="24"/>
          <w:szCs w:val="24"/>
          <w:lang w:eastAsia="en-GB"/>
        </w:rPr>
      </w:pPr>
      <w:del w:id="584" w:author="Emanuel Covasa" w:date="2024-04-30T19:23:00Z">
        <w:r w:rsidRPr="00B22C34" w:rsidDel="00B22C34">
          <w:rPr>
            <w:rPrChange w:id="585" w:author="Emanuel Covasa" w:date="2024-04-30T19:23:00Z">
              <w:rPr>
                <w:rStyle w:val="Hyperlink"/>
                <w:b w:val="0"/>
                <w:bCs w:val="0"/>
                <w:noProof/>
              </w:rPr>
            </w:rPrChange>
          </w:rPr>
          <w:delText>7. Customisable Experience</w:delText>
        </w:r>
        <w:r w:rsidDel="00B22C34">
          <w:rPr>
            <w:noProof/>
            <w:webHidden/>
          </w:rPr>
          <w:tab/>
          <w:delText>11</w:delText>
        </w:r>
      </w:del>
    </w:p>
    <w:p w14:paraId="41560546" w14:textId="3058B045" w:rsidR="00F418FE" w:rsidDel="00B22C34" w:rsidRDefault="00F418FE">
      <w:pPr>
        <w:pStyle w:val="TOC2"/>
        <w:tabs>
          <w:tab w:val="right" w:leader="underscore" w:pos="9350"/>
        </w:tabs>
        <w:rPr>
          <w:del w:id="586" w:author="Emanuel Covasa" w:date="2024-04-30T19:23:00Z"/>
          <w:rFonts w:eastAsiaTheme="minorEastAsia"/>
          <w:b w:val="0"/>
          <w:bCs w:val="0"/>
          <w:noProof/>
          <w:sz w:val="24"/>
          <w:szCs w:val="24"/>
          <w:lang w:eastAsia="en-GB"/>
        </w:rPr>
      </w:pPr>
      <w:del w:id="587" w:author="Emanuel Covasa" w:date="2024-04-30T19:23:00Z">
        <w:r w:rsidRPr="00B22C34" w:rsidDel="00B22C34">
          <w:rPr>
            <w:rPrChange w:id="588" w:author="Emanuel Covasa" w:date="2024-04-30T19:23:00Z">
              <w:rPr>
                <w:rStyle w:val="Hyperlink"/>
                <w:b w:val="0"/>
                <w:bCs w:val="0"/>
                <w:noProof/>
                <w:lang w:val="en-GB"/>
              </w:rPr>
            </w:rPrChange>
          </w:rPr>
          <w:delText>8. Physical Design and Manufacturing:</w:delText>
        </w:r>
        <w:r w:rsidDel="00B22C34">
          <w:rPr>
            <w:noProof/>
            <w:webHidden/>
          </w:rPr>
          <w:tab/>
          <w:delText>12</w:delText>
        </w:r>
      </w:del>
    </w:p>
    <w:p w14:paraId="1C151C5C" w14:textId="1DCAF324" w:rsidR="00F418FE" w:rsidDel="00B22C34" w:rsidRDefault="00F418FE">
      <w:pPr>
        <w:pStyle w:val="TOC1"/>
        <w:tabs>
          <w:tab w:val="right" w:leader="underscore" w:pos="9350"/>
        </w:tabs>
        <w:rPr>
          <w:del w:id="589" w:author="Emanuel Covasa" w:date="2024-04-30T19:23:00Z"/>
          <w:rFonts w:eastAsiaTheme="minorEastAsia"/>
          <w:b w:val="0"/>
          <w:bCs w:val="0"/>
          <w:i w:val="0"/>
          <w:iCs w:val="0"/>
          <w:noProof/>
          <w:lang w:eastAsia="en-GB"/>
        </w:rPr>
      </w:pPr>
      <w:del w:id="590" w:author="Emanuel Covasa" w:date="2024-04-30T19:23:00Z">
        <w:r w:rsidRPr="00B22C34" w:rsidDel="00B22C34">
          <w:rPr>
            <w:rPrChange w:id="591" w:author="Emanuel Covasa" w:date="2024-04-30T19:23:00Z">
              <w:rPr>
                <w:rStyle w:val="Hyperlink"/>
                <w:b w:val="0"/>
                <w:bCs w:val="0"/>
                <w:i w:val="0"/>
                <w:iCs w:val="0"/>
                <w:noProof/>
              </w:rPr>
            </w:rPrChange>
          </w:rPr>
          <w:delText>Rigorous Testing Strategy</w:delText>
        </w:r>
        <w:r w:rsidDel="00B22C34">
          <w:rPr>
            <w:noProof/>
            <w:webHidden/>
          </w:rPr>
          <w:tab/>
          <w:delText>13</w:delText>
        </w:r>
      </w:del>
    </w:p>
    <w:p w14:paraId="70EDA54C" w14:textId="3CFBD4AA" w:rsidR="00F418FE" w:rsidDel="00B22C34" w:rsidRDefault="00F418FE">
      <w:pPr>
        <w:pStyle w:val="TOC1"/>
        <w:tabs>
          <w:tab w:val="right" w:leader="underscore" w:pos="9350"/>
        </w:tabs>
        <w:rPr>
          <w:del w:id="592" w:author="Emanuel Covasa" w:date="2024-04-30T19:23:00Z"/>
          <w:rFonts w:eastAsiaTheme="minorEastAsia"/>
          <w:b w:val="0"/>
          <w:bCs w:val="0"/>
          <w:i w:val="0"/>
          <w:iCs w:val="0"/>
          <w:noProof/>
          <w:lang w:eastAsia="en-GB"/>
        </w:rPr>
      </w:pPr>
      <w:del w:id="593" w:author="Emanuel Covasa" w:date="2024-04-30T19:23:00Z">
        <w:r w:rsidRPr="00B22C34" w:rsidDel="00B22C34">
          <w:rPr>
            <w:rPrChange w:id="594" w:author="Emanuel Covasa" w:date="2024-04-30T19:23:00Z">
              <w:rPr>
                <w:rStyle w:val="Hyperlink"/>
                <w:b w:val="0"/>
                <w:bCs w:val="0"/>
                <w:i w:val="0"/>
                <w:iCs w:val="0"/>
                <w:noProof/>
                <w:lang w:val="en-GB"/>
              </w:rPr>
            </w:rPrChange>
          </w:rPr>
          <w:delText>Security Considerations:</w:delText>
        </w:r>
        <w:r w:rsidDel="00B22C34">
          <w:rPr>
            <w:noProof/>
            <w:webHidden/>
          </w:rPr>
          <w:tab/>
          <w:delText>13</w:delText>
        </w:r>
      </w:del>
    </w:p>
    <w:p w14:paraId="67EB576F" w14:textId="3E12C1A2" w:rsidR="00F418FE" w:rsidDel="00B22C34" w:rsidRDefault="00F418FE">
      <w:pPr>
        <w:pStyle w:val="TOC1"/>
        <w:tabs>
          <w:tab w:val="right" w:leader="underscore" w:pos="9350"/>
        </w:tabs>
        <w:rPr>
          <w:del w:id="595" w:author="Emanuel Covasa" w:date="2024-04-30T19:23:00Z"/>
          <w:rFonts w:eastAsiaTheme="minorEastAsia"/>
          <w:b w:val="0"/>
          <w:bCs w:val="0"/>
          <w:i w:val="0"/>
          <w:iCs w:val="0"/>
          <w:noProof/>
          <w:lang w:eastAsia="en-GB"/>
        </w:rPr>
      </w:pPr>
      <w:del w:id="596" w:author="Emanuel Covasa" w:date="2024-04-30T19:23:00Z">
        <w:r w:rsidRPr="00B22C34" w:rsidDel="00B22C34">
          <w:rPr>
            <w:rPrChange w:id="597" w:author="Emanuel Covasa" w:date="2024-04-30T19:23:00Z">
              <w:rPr>
                <w:rStyle w:val="Hyperlink"/>
                <w:b w:val="0"/>
                <w:bCs w:val="0"/>
                <w:i w:val="0"/>
                <w:iCs w:val="0"/>
                <w:noProof/>
                <w:lang w:val="en-GB"/>
              </w:rPr>
            </w:rPrChange>
          </w:rPr>
          <w:delText>Vision for the Future:</w:delText>
        </w:r>
        <w:r w:rsidDel="00B22C34">
          <w:rPr>
            <w:noProof/>
            <w:webHidden/>
          </w:rPr>
          <w:tab/>
          <w:delText>13</w:delText>
        </w:r>
      </w:del>
    </w:p>
    <w:p w14:paraId="4A861CDC" w14:textId="1D7A8CB6" w:rsidR="00F418FE" w:rsidDel="00B22C34" w:rsidRDefault="00F418FE">
      <w:pPr>
        <w:pStyle w:val="TOC2"/>
        <w:tabs>
          <w:tab w:val="left" w:pos="720"/>
          <w:tab w:val="right" w:leader="underscore" w:pos="9350"/>
        </w:tabs>
        <w:rPr>
          <w:del w:id="598" w:author="Emanuel Covasa" w:date="2024-04-30T19:23:00Z"/>
          <w:rFonts w:eastAsiaTheme="minorEastAsia"/>
          <w:b w:val="0"/>
          <w:bCs w:val="0"/>
          <w:noProof/>
          <w:sz w:val="24"/>
          <w:szCs w:val="24"/>
          <w:lang w:eastAsia="en-GB"/>
        </w:rPr>
      </w:pPr>
      <w:del w:id="599" w:author="Emanuel Covasa" w:date="2024-04-30T19:23:00Z">
        <w:r w:rsidRPr="00B22C34" w:rsidDel="00B22C34">
          <w:rPr>
            <w:rPrChange w:id="600"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601" w:author="Emanuel Covasa" w:date="2024-04-30T19:23:00Z">
              <w:rPr>
                <w:rStyle w:val="Hyperlink"/>
                <w:b w:val="0"/>
                <w:bCs w:val="0"/>
                <w:noProof/>
                <w:lang w:val="en-GB"/>
              </w:rPr>
            </w:rPrChange>
          </w:rPr>
          <w:delText>Miniaturisation and Integration:</w:delText>
        </w:r>
        <w:r w:rsidDel="00B22C34">
          <w:rPr>
            <w:noProof/>
            <w:webHidden/>
          </w:rPr>
          <w:tab/>
          <w:delText>14</w:delText>
        </w:r>
      </w:del>
    </w:p>
    <w:p w14:paraId="160DEE1B" w14:textId="36F8AAA3" w:rsidR="00F418FE" w:rsidDel="00B22C34" w:rsidRDefault="00F418FE">
      <w:pPr>
        <w:pStyle w:val="TOC2"/>
        <w:tabs>
          <w:tab w:val="left" w:pos="720"/>
          <w:tab w:val="right" w:leader="underscore" w:pos="9350"/>
        </w:tabs>
        <w:rPr>
          <w:del w:id="602" w:author="Emanuel Covasa" w:date="2024-04-30T19:23:00Z"/>
          <w:rFonts w:eastAsiaTheme="minorEastAsia"/>
          <w:b w:val="0"/>
          <w:bCs w:val="0"/>
          <w:noProof/>
          <w:sz w:val="24"/>
          <w:szCs w:val="24"/>
          <w:lang w:eastAsia="en-GB"/>
        </w:rPr>
      </w:pPr>
      <w:del w:id="603" w:author="Emanuel Covasa" w:date="2024-04-30T19:23:00Z">
        <w:r w:rsidRPr="00B22C34" w:rsidDel="00B22C34">
          <w:rPr>
            <w:rPrChange w:id="604"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605" w:author="Emanuel Covasa" w:date="2024-04-30T19:23:00Z">
              <w:rPr>
                <w:rStyle w:val="Hyperlink"/>
                <w:b w:val="0"/>
                <w:bCs w:val="0"/>
                <w:noProof/>
                <w:lang w:val="en-GB"/>
              </w:rPr>
            </w:rPrChange>
          </w:rPr>
          <w:delText>Temperature Sensing for Personalised Reminders:</w:delText>
        </w:r>
        <w:r w:rsidDel="00B22C34">
          <w:rPr>
            <w:noProof/>
            <w:webHidden/>
          </w:rPr>
          <w:tab/>
          <w:delText>14</w:delText>
        </w:r>
      </w:del>
    </w:p>
    <w:p w14:paraId="2F742E8B" w14:textId="551BD842" w:rsidR="00F418FE" w:rsidDel="00B22C34" w:rsidRDefault="00F418FE">
      <w:pPr>
        <w:pStyle w:val="TOC2"/>
        <w:tabs>
          <w:tab w:val="left" w:pos="720"/>
          <w:tab w:val="right" w:leader="underscore" w:pos="9350"/>
        </w:tabs>
        <w:rPr>
          <w:del w:id="606" w:author="Emanuel Covasa" w:date="2024-04-30T19:23:00Z"/>
          <w:rFonts w:eastAsiaTheme="minorEastAsia"/>
          <w:b w:val="0"/>
          <w:bCs w:val="0"/>
          <w:noProof/>
          <w:sz w:val="24"/>
          <w:szCs w:val="24"/>
          <w:lang w:eastAsia="en-GB"/>
        </w:rPr>
      </w:pPr>
      <w:del w:id="607" w:author="Emanuel Covasa" w:date="2024-04-30T19:23:00Z">
        <w:r w:rsidRPr="00B22C34" w:rsidDel="00B22C34">
          <w:rPr>
            <w:rPrChange w:id="608"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609" w:author="Emanuel Covasa" w:date="2024-04-30T19:23:00Z">
              <w:rPr>
                <w:rStyle w:val="Hyperlink"/>
                <w:b w:val="0"/>
                <w:bCs w:val="0"/>
                <w:noProof/>
                <w:lang w:val="en-GB"/>
              </w:rPr>
            </w:rPrChange>
          </w:rPr>
          <w:delText>Enhanced App Functionality for Comprehensive Health Management:</w:delText>
        </w:r>
        <w:r w:rsidDel="00B22C34">
          <w:rPr>
            <w:noProof/>
            <w:webHidden/>
          </w:rPr>
          <w:tab/>
          <w:delText>14</w:delText>
        </w:r>
      </w:del>
    </w:p>
    <w:p w14:paraId="172A4ED5" w14:textId="11831A82" w:rsidR="00F418FE" w:rsidDel="00B22C34" w:rsidRDefault="00F418FE">
      <w:pPr>
        <w:pStyle w:val="TOC2"/>
        <w:tabs>
          <w:tab w:val="left" w:pos="720"/>
          <w:tab w:val="right" w:leader="underscore" w:pos="9350"/>
        </w:tabs>
        <w:rPr>
          <w:del w:id="610" w:author="Emanuel Covasa" w:date="2024-04-30T19:23:00Z"/>
          <w:rFonts w:eastAsiaTheme="minorEastAsia"/>
          <w:b w:val="0"/>
          <w:bCs w:val="0"/>
          <w:noProof/>
          <w:sz w:val="24"/>
          <w:szCs w:val="24"/>
          <w:lang w:eastAsia="en-GB"/>
        </w:rPr>
      </w:pPr>
      <w:del w:id="611" w:author="Emanuel Covasa" w:date="2024-04-30T19:23:00Z">
        <w:r w:rsidRPr="00B22C34" w:rsidDel="00B22C34">
          <w:rPr>
            <w:rPrChange w:id="612" w:author="Emanuel Covasa" w:date="2024-04-30T19:23:00Z">
              <w:rPr>
                <w:rStyle w:val="Hyperlink"/>
                <w:rFonts w:ascii="Microsoft Sans Serif" w:hAnsi="Microsoft Sans Serif" w:cs="Microsoft Sans Serif"/>
                <w:b w:val="0"/>
                <w:bCs w:val="0"/>
                <w:noProof/>
                <w:lang w:val="en-GB"/>
              </w:rPr>
            </w:rPrChange>
          </w:rPr>
          <w:delText>-</w:delText>
        </w:r>
        <w:r w:rsidDel="00B22C34">
          <w:rPr>
            <w:rFonts w:eastAsiaTheme="minorEastAsia"/>
            <w:b w:val="0"/>
            <w:bCs w:val="0"/>
            <w:noProof/>
            <w:sz w:val="24"/>
            <w:szCs w:val="24"/>
            <w:lang w:eastAsia="en-GB"/>
          </w:rPr>
          <w:tab/>
        </w:r>
        <w:r w:rsidRPr="00B22C34" w:rsidDel="00B22C34">
          <w:rPr>
            <w:rPrChange w:id="613" w:author="Emanuel Covasa" w:date="2024-04-30T19:23:00Z">
              <w:rPr>
                <w:rStyle w:val="Hyperlink"/>
                <w:b w:val="0"/>
                <w:bCs w:val="0"/>
                <w:noProof/>
                <w:lang w:val="en-GB"/>
              </w:rPr>
            </w:rPrChange>
          </w:rPr>
          <w:delText>Conclusion:</w:delText>
        </w:r>
        <w:r w:rsidDel="00B22C34">
          <w:rPr>
            <w:noProof/>
            <w:webHidden/>
          </w:rPr>
          <w:tab/>
          <w:delText>14</w:delText>
        </w:r>
      </w:del>
    </w:p>
    <w:p w14:paraId="4D1F0E08" w14:textId="20F7B0EE" w:rsidR="00F418FE" w:rsidDel="00B22C34" w:rsidRDefault="00F418FE">
      <w:pPr>
        <w:pStyle w:val="TOC1"/>
        <w:tabs>
          <w:tab w:val="right" w:leader="underscore" w:pos="9350"/>
        </w:tabs>
        <w:rPr>
          <w:del w:id="614" w:author="Emanuel Covasa" w:date="2024-04-30T19:23:00Z"/>
          <w:rFonts w:eastAsiaTheme="minorEastAsia"/>
          <w:b w:val="0"/>
          <w:bCs w:val="0"/>
          <w:i w:val="0"/>
          <w:iCs w:val="0"/>
          <w:noProof/>
          <w:lang w:eastAsia="en-GB"/>
        </w:rPr>
      </w:pPr>
      <w:del w:id="615" w:author="Emanuel Covasa" w:date="2024-04-30T19:23:00Z">
        <w:r w:rsidRPr="00B22C34" w:rsidDel="00B22C34">
          <w:rPr>
            <w:rPrChange w:id="616" w:author="Emanuel Covasa" w:date="2024-04-30T19:23:00Z">
              <w:rPr>
                <w:rStyle w:val="Hyperlink"/>
                <w:b w:val="0"/>
                <w:bCs w:val="0"/>
                <w:i w:val="0"/>
                <w:iCs w:val="0"/>
                <w:noProof/>
                <w:lang w:val="en-GB"/>
              </w:rPr>
            </w:rPrChange>
          </w:rPr>
          <w:delText>Usage:</w:delText>
        </w:r>
        <w:r w:rsidDel="00B22C34">
          <w:rPr>
            <w:noProof/>
            <w:webHidden/>
          </w:rPr>
          <w:tab/>
          <w:delText>15</w:delText>
        </w:r>
      </w:del>
    </w:p>
    <w:p w14:paraId="3B6A1BC7" w14:textId="17C4B3B7" w:rsidR="00F418FE" w:rsidDel="00B22C34" w:rsidRDefault="00F418FE">
      <w:pPr>
        <w:pStyle w:val="TOC2"/>
        <w:tabs>
          <w:tab w:val="right" w:leader="underscore" w:pos="9350"/>
        </w:tabs>
        <w:rPr>
          <w:del w:id="617" w:author="Emanuel Covasa" w:date="2024-04-30T19:23:00Z"/>
          <w:rFonts w:eastAsiaTheme="minorEastAsia"/>
          <w:b w:val="0"/>
          <w:bCs w:val="0"/>
          <w:noProof/>
          <w:sz w:val="24"/>
          <w:szCs w:val="24"/>
          <w:lang w:eastAsia="en-GB"/>
        </w:rPr>
      </w:pPr>
      <w:del w:id="618" w:author="Emanuel Covasa" w:date="2024-04-30T19:23:00Z">
        <w:r w:rsidRPr="00B22C34" w:rsidDel="00B22C34">
          <w:rPr>
            <w:rPrChange w:id="619" w:author="Emanuel Covasa" w:date="2024-04-30T19:23:00Z">
              <w:rPr>
                <w:rStyle w:val="Hyperlink"/>
                <w:b w:val="0"/>
                <w:bCs w:val="0"/>
                <w:noProof/>
                <w:lang w:val="en-GB"/>
              </w:rPr>
            </w:rPrChange>
          </w:rPr>
          <w:delText>Main Functions:</w:delText>
        </w:r>
        <w:r w:rsidDel="00B22C34">
          <w:rPr>
            <w:noProof/>
            <w:webHidden/>
          </w:rPr>
          <w:tab/>
          <w:delText>15</w:delText>
        </w:r>
      </w:del>
    </w:p>
    <w:p w14:paraId="70B87715" w14:textId="117A51A9" w:rsidR="00F418FE" w:rsidDel="00B22C34" w:rsidRDefault="00F418FE">
      <w:pPr>
        <w:pStyle w:val="TOC2"/>
        <w:tabs>
          <w:tab w:val="right" w:leader="underscore" w:pos="9350"/>
        </w:tabs>
        <w:rPr>
          <w:del w:id="620" w:author="Emanuel Covasa" w:date="2024-04-30T19:23:00Z"/>
          <w:rFonts w:eastAsiaTheme="minorEastAsia"/>
          <w:b w:val="0"/>
          <w:bCs w:val="0"/>
          <w:noProof/>
          <w:sz w:val="24"/>
          <w:szCs w:val="24"/>
          <w:lang w:eastAsia="en-GB"/>
        </w:rPr>
      </w:pPr>
      <w:del w:id="621" w:author="Emanuel Covasa" w:date="2024-04-30T19:23:00Z">
        <w:r w:rsidRPr="00B22C34" w:rsidDel="00B22C34">
          <w:rPr>
            <w:rPrChange w:id="622" w:author="Emanuel Covasa" w:date="2024-04-30T19:23:00Z">
              <w:rPr>
                <w:rStyle w:val="Hyperlink"/>
                <w:b w:val="0"/>
                <w:bCs w:val="0"/>
                <w:noProof/>
                <w:lang w:val="en-GB"/>
              </w:rPr>
            </w:rPrChange>
          </w:rPr>
          <w:delText>Start-up Procedure:</w:delText>
        </w:r>
        <w:r w:rsidDel="00B22C34">
          <w:rPr>
            <w:noProof/>
            <w:webHidden/>
          </w:rPr>
          <w:tab/>
          <w:delText>15</w:delText>
        </w:r>
      </w:del>
    </w:p>
    <w:p w14:paraId="6FBD6001" w14:textId="4DEAAE31" w:rsidR="00F418FE" w:rsidDel="00B22C34" w:rsidRDefault="00F418FE">
      <w:pPr>
        <w:pStyle w:val="TOC2"/>
        <w:tabs>
          <w:tab w:val="right" w:leader="underscore" w:pos="9350"/>
        </w:tabs>
        <w:rPr>
          <w:del w:id="623" w:author="Emanuel Covasa" w:date="2024-04-30T19:23:00Z"/>
          <w:rFonts w:eastAsiaTheme="minorEastAsia"/>
          <w:b w:val="0"/>
          <w:bCs w:val="0"/>
          <w:noProof/>
          <w:sz w:val="24"/>
          <w:szCs w:val="24"/>
          <w:lang w:eastAsia="en-GB"/>
        </w:rPr>
      </w:pPr>
      <w:del w:id="624" w:author="Emanuel Covasa" w:date="2024-04-30T19:23:00Z">
        <w:r w:rsidRPr="00B22C34" w:rsidDel="00B22C34">
          <w:rPr>
            <w:rPrChange w:id="625" w:author="Emanuel Covasa" w:date="2024-04-30T19:23:00Z">
              <w:rPr>
                <w:rStyle w:val="Hyperlink"/>
                <w:b w:val="0"/>
                <w:bCs w:val="0"/>
                <w:noProof/>
                <w:lang w:val="en-GB"/>
              </w:rPr>
            </w:rPrChange>
          </w:rPr>
          <w:delText>Menu Mode Options:</w:delText>
        </w:r>
        <w:r w:rsidDel="00B22C34">
          <w:rPr>
            <w:noProof/>
            <w:webHidden/>
          </w:rPr>
          <w:tab/>
          <w:delText>15</w:delText>
        </w:r>
      </w:del>
    </w:p>
    <w:p w14:paraId="4F18FE79" w14:textId="59CE5F60" w:rsidR="00F418FE" w:rsidDel="00B22C34" w:rsidRDefault="00F418FE">
      <w:pPr>
        <w:pStyle w:val="TOC1"/>
        <w:tabs>
          <w:tab w:val="right" w:leader="underscore" w:pos="9350"/>
        </w:tabs>
        <w:rPr>
          <w:del w:id="626" w:author="Emanuel Covasa" w:date="2024-04-30T19:23:00Z"/>
          <w:rFonts w:eastAsiaTheme="minorEastAsia"/>
          <w:b w:val="0"/>
          <w:bCs w:val="0"/>
          <w:i w:val="0"/>
          <w:iCs w:val="0"/>
          <w:noProof/>
          <w:lang w:eastAsia="en-GB"/>
        </w:rPr>
      </w:pPr>
      <w:del w:id="627" w:author="Emanuel Covasa" w:date="2024-04-30T19:23:00Z">
        <w:r w:rsidRPr="00B22C34" w:rsidDel="00B22C34">
          <w:rPr>
            <w:rPrChange w:id="628" w:author="Emanuel Covasa" w:date="2024-04-30T19:23:00Z">
              <w:rPr>
                <w:rStyle w:val="Hyperlink"/>
                <w:b w:val="0"/>
                <w:bCs w:val="0"/>
                <w:i w:val="0"/>
                <w:iCs w:val="0"/>
                <w:noProof/>
                <w:lang w:val="en-GB"/>
              </w:rPr>
            </w:rPrChange>
          </w:rPr>
          <w:delText>Roles:</w:delText>
        </w:r>
        <w:r w:rsidDel="00B22C34">
          <w:rPr>
            <w:noProof/>
            <w:webHidden/>
          </w:rPr>
          <w:tab/>
          <w:delText>16</w:delText>
        </w:r>
      </w:del>
    </w:p>
    <w:p w14:paraId="69AD19D4" w14:textId="4E5BB141" w:rsidR="003514D9" w:rsidDel="006239DF" w:rsidRDefault="003129F6" w:rsidP="00830F29">
      <w:pPr>
        <w:pStyle w:val="Heading1"/>
        <w:rPr>
          <w:del w:id="629" w:author="Emanuel Covasa" w:date="2024-04-30T23:10:00Z"/>
          <w:b/>
          <w:bCs/>
          <w:sz w:val="32"/>
          <w:szCs w:val="32"/>
          <w:u w:val="single"/>
        </w:rPr>
      </w:pPr>
      <w:del w:id="630" w:author="Emanuel Covasa" w:date="2024-04-30T19:33:00Z">
        <w:r w:rsidDel="00A74438">
          <w:rPr>
            <w:b/>
            <w:bCs/>
            <w:sz w:val="32"/>
            <w:szCs w:val="32"/>
            <w:u w:val="single"/>
          </w:rPr>
          <w:fldChar w:fldCharType="end"/>
        </w:r>
      </w:del>
    </w:p>
    <w:p w14:paraId="66CC4182" w14:textId="5150FFDA" w:rsidR="00892E42" w:rsidRPr="00DC2C21" w:rsidRDefault="00892E42" w:rsidP="00DC2C21">
      <w:pPr>
        <w:pStyle w:val="Heading1"/>
        <w:rPr>
          <w:b/>
          <w:bCs/>
          <w:sz w:val="32"/>
          <w:szCs w:val="32"/>
          <w:u w:val="single"/>
        </w:rPr>
      </w:pPr>
      <w:bookmarkStart w:id="631" w:name="_Toc165398012"/>
      <w:bookmarkStart w:id="632" w:name="_Toc165561345"/>
      <w:r w:rsidRPr="00830F29">
        <w:rPr>
          <w:b/>
          <w:bCs/>
          <w:sz w:val="32"/>
          <w:szCs w:val="32"/>
          <w:u w:val="single"/>
        </w:rPr>
        <w:t>Team Members:</w:t>
      </w:r>
      <w:bookmarkEnd w:id="493"/>
      <w:bookmarkEnd w:id="631"/>
      <w:bookmarkEnd w:id="632"/>
    </w:p>
    <w:p w14:paraId="44F9F896" w14:textId="41911B7F" w:rsidR="00892E42" w:rsidRPr="00892E42" w:rsidRDefault="00892E42" w:rsidP="00892E42">
      <w:pPr>
        <w:numPr>
          <w:ilvl w:val="0"/>
          <w:numId w:val="1"/>
        </w:numPr>
        <w:autoSpaceDE w:val="0"/>
        <w:autoSpaceDN w:val="0"/>
        <w:adjustRightInd w:val="0"/>
        <w:ind w:left="0" w:firstLine="0"/>
        <w:rPr>
          <w:rFonts w:ascii="Microsoft Sans Serif" w:hAnsi="Microsoft Sans Serif" w:cs="Microsoft Sans Serif"/>
          <w:kern w:val="0"/>
          <w:lang w:val="en-GB"/>
        </w:rPr>
      </w:pPr>
      <w:r w:rsidRPr="00892E42">
        <w:rPr>
          <w:rFonts w:ascii="Microsoft Sans Serif" w:hAnsi="Microsoft Sans Serif" w:cs="Microsoft Sans Serif"/>
          <w:kern w:val="0"/>
          <w:lang w:val="en-GB"/>
        </w:rPr>
        <w:t>Em</w:t>
      </w:r>
      <w:r w:rsidR="00277860">
        <w:rPr>
          <w:rFonts w:ascii="Microsoft Sans Serif" w:hAnsi="Microsoft Sans Serif" w:cs="Microsoft Sans Serif"/>
          <w:kern w:val="0"/>
          <w:lang w:val="en-GB"/>
        </w:rPr>
        <w:t>anuel</w:t>
      </w:r>
      <w:r w:rsidRPr="00892E42">
        <w:rPr>
          <w:rFonts w:ascii="Microsoft Sans Serif" w:hAnsi="Microsoft Sans Serif" w:cs="Microsoft Sans Serif"/>
          <w:kern w:val="0"/>
          <w:lang w:val="en-GB"/>
        </w:rPr>
        <w:t xml:space="preserve"> S00256076@atu.ie</w:t>
      </w:r>
    </w:p>
    <w:p w14:paraId="44C25C99" w14:textId="2F5C2F0B" w:rsidR="00892E42" w:rsidRPr="00892E42" w:rsidRDefault="00892E42" w:rsidP="00892E42">
      <w:pPr>
        <w:numPr>
          <w:ilvl w:val="0"/>
          <w:numId w:val="1"/>
        </w:numPr>
        <w:autoSpaceDE w:val="0"/>
        <w:autoSpaceDN w:val="0"/>
        <w:adjustRightInd w:val="0"/>
        <w:ind w:left="0" w:firstLine="0"/>
        <w:rPr>
          <w:rFonts w:ascii="Microsoft Sans Serif" w:hAnsi="Microsoft Sans Serif" w:cs="Microsoft Sans Serif"/>
          <w:kern w:val="0"/>
          <w:lang w:val="en-GB"/>
        </w:rPr>
      </w:pPr>
      <w:proofErr w:type="spellStart"/>
      <w:r>
        <w:rPr>
          <w:rFonts w:ascii="Microsoft Sans Serif" w:hAnsi="Microsoft Sans Serif" w:cs="Microsoft Sans Serif"/>
          <w:kern w:val="0"/>
          <w:lang w:val="en-GB"/>
        </w:rPr>
        <w:t>Oleksandr</w:t>
      </w:r>
      <w:proofErr w:type="spellEnd"/>
      <w:r w:rsidRPr="00892E42">
        <w:rPr>
          <w:rFonts w:ascii="Microsoft Sans Serif" w:hAnsi="Microsoft Sans Serif" w:cs="Microsoft Sans Serif"/>
          <w:kern w:val="0"/>
          <w:lang w:val="en-GB"/>
        </w:rPr>
        <w:t xml:space="preserve"> S00251154@atu.ie</w:t>
      </w:r>
    </w:p>
    <w:p w14:paraId="6F6725B5" w14:textId="3EE443B7" w:rsidR="00892E42" w:rsidRPr="00892E42" w:rsidRDefault="00892E42" w:rsidP="00892E42">
      <w:pPr>
        <w:numPr>
          <w:ilvl w:val="0"/>
          <w:numId w:val="1"/>
        </w:numPr>
        <w:autoSpaceDE w:val="0"/>
        <w:autoSpaceDN w:val="0"/>
        <w:adjustRightInd w:val="0"/>
        <w:ind w:left="0" w:firstLine="0"/>
        <w:rPr>
          <w:rFonts w:ascii="Microsoft Sans Serif" w:hAnsi="Microsoft Sans Serif" w:cs="Microsoft Sans Serif"/>
          <w:kern w:val="0"/>
          <w:lang w:val="en-GB"/>
        </w:rPr>
      </w:pPr>
      <w:proofErr w:type="spellStart"/>
      <w:r w:rsidRPr="00892E42">
        <w:rPr>
          <w:rFonts w:ascii="Microsoft Sans Serif" w:hAnsi="Microsoft Sans Serif" w:cs="Microsoft Sans Serif"/>
          <w:kern w:val="0"/>
          <w:lang w:val="en-GB"/>
        </w:rPr>
        <w:t>P</w:t>
      </w:r>
      <w:r w:rsidR="00277860">
        <w:rPr>
          <w:rFonts w:ascii="Microsoft Sans Serif" w:hAnsi="Microsoft Sans Serif" w:cs="Microsoft Sans Serif"/>
          <w:kern w:val="0"/>
          <w:lang w:val="en-GB"/>
        </w:rPr>
        <w:t>olina</w:t>
      </w:r>
      <w:proofErr w:type="spellEnd"/>
      <w:r w:rsidRPr="00892E42">
        <w:rPr>
          <w:rFonts w:ascii="Microsoft Sans Serif" w:hAnsi="Microsoft Sans Serif" w:cs="Microsoft Sans Serif"/>
          <w:kern w:val="0"/>
          <w:lang w:val="en-GB"/>
        </w:rPr>
        <w:t xml:space="preserve"> S00253277@atu.ie</w:t>
      </w:r>
    </w:p>
    <w:p w14:paraId="157AB36F" w14:textId="7F1A99E9" w:rsidR="00201824" w:rsidRPr="00110956" w:rsidRDefault="00892E42" w:rsidP="00892E42">
      <w:pPr>
        <w:numPr>
          <w:ilvl w:val="0"/>
          <w:numId w:val="1"/>
        </w:numPr>
        <w:autoSpaceDE w:val="0"/>
        <w:autoSpaceDN w:val="0"/>
        <w:adjustRightInd w:val="0"/>
        <w:ind w:left="0" w:firstLine="0"/>
        <w:rPr>
          <w:rFonts w:ascii="Microsoft Sans Serif" w:hAnsi="Microsoft Sans Serif" w:cs="Microsoft Sans Serif"/>
          <w:kern w:val="0"/>
          <w:lang w:val="en-GB"/>
        </w:rPr>
      </w:pPr>
      <w:proofErr w:type="spellStart"/>
      <w:r w:rsidRPr="00892E42">
        <w:rPr>
          <w:rFonts w:ascii="Microsoft Sans Serif" w:hAnsi="Microsoft Sans Serif" w:cs="Microsoft Sans Serif"/>
          <w:kern w:val="0"/>
          <w:lang w:val="en-GB"/>
        </w:rPr>
        <w:t>Dav</w:t>
      </w:r>
      <w:r w:rsidR="00277860">
        <w:rPr>
          <w:rFonts w:ascii="Microsoft Sans Serif" w:hAnsi="Microsoft Sans Serif" w:cs="Microsoft Sans Serif"/>
          <w:kern w:val="0"/>
          <w:lang w:val="en-GB"/>
        </w:rPr>
        <w:t>y</w:t>
      </w:r>
      <w:r w:rsidRPr="00892E42">
        <w:rPr>
          <w:rFonts w:ascii="Microsoft Sans Serif" w:hAnsi="Microsoft Sans Serif" w:cs="Microsoft Sans Serif"/>
          <w:kern w:val="0"/>
          <w:lang w:val="en-GB"/>
        </w:rPr>
        <w:t>d</w:t>
      </w:r>
      <w:proofErr w:type="spellEnd"/>
      <w:r w:rsidRPr="00892E42">
        <w:rPr>
          <w:rFonts w:ascii="Microsoft Sans Serif" w:hAnsi="Microsoft Sans Serif" w:cs="Microsoft Sans Serif"/>
          <w:kern w:val="0"/>
          <w:lang w:val="en-GB"/>
        </w:rPr>
        <w:t xml:space="preserve"> </w:t>
      </w:r>
      <w:hyperlink r:id="rId10" w:history="1">
        <w:r w:rsidRPr="00095F3D">
          <w:rPr>
            <w:rStyle w:val="Hyperlink"/>
            <w:rFonts w:ascii="Microsoft Sans Serif" w:hAnsi="Microsoft Sans Serif" w:cs="Microsoft Sans Serif"/>
            <w:kern w:val="0"/>
            <w:lang w:val="en-GB"/>
          </w:rPr>
          <w:t>S00255881@atu.ie</w:t>
        </w:r>
      </w:hyperlink>
    </w:p>
    <w:p w14:paraId="2410F6C2" w14:textId="5E312066"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0E12333D" w14:textId="7699805F" w:rsidR="00892E42" w:rsidDel="00394345" w:rsidRDefault="00892E42" w:rsidP="00DC2C21">
      <w:pPr>
        <w:pStyle w:val="Heading1"/>
        <w:rPr>
          <w:del w:id="633" w:author="Emanuel Covasa - STUDENT" w:date="2024-05-02T16:54:00Z"/>
          <w:b/>
          <w:bCs/>
          <w:sz w:val="32"/>
          <w:szCs w:val="32"/>
          <w:u w:val="single"/>
          <w:lang w:val="en-GB"/>
        </w:rPr>
      </w:pPr>
      <w:bookmarkStart w:id="634" w:name="_Toc165398013"/>
      <w:bookmarkStart w:id="635" w:name="_Toc165561346"/>
      <w:r w:rsidRPr="00830F29">
        <w:rPr>
          <w:b/>
          <w:bCs/>
          <w:sz w:val="32"/>
          <w:szCs w:val="32"/>
          <w:u w:val="single"/>
          <w:lang w:val="en-GB"/>
        </w:rPr>
        <w:t>Links:</w:t>
      </w:r>
      <w:bookmarkEnd w:id="634"/>
      <w:bookmarkEnd w:id="635"/>
    </w:p>
    <w:p w14:paraId="61E6F979" w14:textId="77777777" w:rsidR="00647BBE" w:rsidRPr="00647BBE" w:rsidRDefault="00647BBE" w:rsidP="00394345">
      <w:pPr>
        <w:pStyle w:val="Heading1"/>
        <w:rPr>
          <w:lang w:val="en-GB"/>
        </w:rPr>
        <w:pPrChange w:id="636" w:author="Emanuel Covasa - STUDENT" w:date="2024-05-02T16:54:00Z">
          <w:pPr/>
        </w:pPrChange>
      </w:pPr>
    </w:p>
    <w:p w14:paraId="0343BB79" w14:textId="0A1CB597" w:rsidR="00DF7DB8" w:rsidDel="00432CFA" w:rsidRDefault="00892E42">
      <w:pPr>
        <w:pStyle w:val="ListParagraph"/>
        <w:numPr>
          <w:ilvl w:val="0"/>
          <w:numId w:val="51"/>
        </w:numPr>
        <w:autoSpaceDE w:val="0"/>
        <w:autoSpaceDN w:val="0"/>
        <w:adjustRightInd w:val="0"/>
        <w:rPr>
          <w:del w:id="637" w:author="Emanuel Covasa - STUDENT" w:date="2024-05-02T16:53:00Z"/>
          <w:rFonts w:ascii="Microsoft Sans Serif" w:hAnsi="Microsoft Sans Serif" w:cs="Microsoft Sans Serif"/>
          <w:kern w:val="0"/>
          <w:lang w:val="en-GB"/>
        </w:rPr>
        <w:pPrChange w:id="638" w:author="Emanuel Covasa - STUDENT" w:date="2024-05-02T15:39:00Z">
          <w:pPr>
            <w:pStyle w:val="ListParagraph"/>
            <w:numPr>
              <w:numId w:val="39"/>
            </w:numPr>
            <w:autoSpaceDE w:val="0"/>
            <w:autoSpaceDN w:val="0"/>
            <w:adjustRightInd w:val="0"/>
            <w:ind w:hanging="360"/>
          </w:pPr>
        </w:pPrChange>
      </w:pPr>
      <w:bookmarkStart w:id="639" w:name="_Toc165398014"/>
      <w:bookmarkStart w:id="640" w:name="_Toc165561347"/>
      <w:proofErr w:type="spellStart"/>
      <w:r w:rsidRPr="00985960">
        <w:rPr>
          <w:rStyle w:val="Heading2Char"/>
          <w:sz w:val="28"/>
          <w:szCs w:val="28"/>
          <w:lang w:val="en-GB"/>
        </w:rPr>
        <w:t>Trello</w:t>
      </w:r>
      <w:proofErr w:type="spellEnd"/>
      <w:r w:rsidRPr="00985960">
        <w:rPr>
          <w:rStyle w:val="Heading2Char"/>
          <w:sz w:val="28"/>
          <w:szCs w:val="28"/>
          <w:lang w:val="en-GB"/>
        </w:rPr>
        <w:t xml:space="preserve"> Page:</w:t>
      </w:r>
      <w:bookmarkEnd w:id="639"/>
      <w:bookmarkEnd w:id="640"/>
      <w:r w:rsidRPr="00985960">
        <w:rPr>
          <w:rStyle w:val="Heading2Char"/>
          <w:sz w:val="28"/>
          <w:szCs w:val="28"/>
          <w:lang w:val="en-GB"/>
        </w:rPr>
        <w:t xml:space="preserve"> </w:t>
      </w:r>
      <w:r w:rsidR="009B5A8C">
        <w:fldChar w:fldCharType="begin"/>
      </w:r>
      <w:r w:rsidR="009B5A8C">
        <w:instrText>HYPERLINK "https://trello.com/invite/b/ZlEdFCIn/ATTIe7f918c676be86c1a19952f9255aa80068B913DF/iot-waterbottle-project"</w:instrText>
      </w:r>
      <w:r w:rsidR="009B5A8C">
        <w:fldChar w:fldCharType="separate"/>
      </w:r>
      <w:r w:rsidRPr="008E53EE">
        <w:rPr>
          <w:rFonts w:ascii="Microsoft Sans Serif" w:hAnsi="Microsoft Sans Serif" w:cs="Microsoft Sans Serif"/>
          <w:kern w:val="0"/>
          <w:lang w:val="en-GB"/>
        </w:rPr>
        <w:t>https://trello.com/invite/b/ZlEdFCIn/ATTIe7f918c676be86c1a19952f9255aa80068B913DF/iot-waterbottle-project</w:t>
      </w:r>
      <w:r w:rsidR="009B5A8C">
        <w:rPr>
          <w:rFonts w:ascii="Microsoft Sans Serif" w:hAnsi="Microsoft Sans Serif" w:cs="Microsoft Sans Serif"/>
          <w:kern w:val="0"/>
          <w:lang w:val="en-GB"/>
        </w:rPr>
        <w:fldChar w:fldCharType="end"/>
      </w:r>
    </w:p>
    <w:p w14:paraId="62F5814E" w14:textId="77777777" w:rsidR="00DF7DB8" w:rsidRPr="00432CFA" w:rsidRDefault="00DF7DB8" w:rsidP="00432CFA">
      <w:pPr>
        <w:pStyle w:val="ListParagraph"/>
        <w:numPr>
          <w:ilvl w:val="0"/>
          <w:numId w:val="51"/>
        </w:numPr>
        <w:autoSpaceDE w:val="0"/>
        <w:autoSpaceDN w:val="0"/>
        <w:adjustRightInd w:val="0"/>
        <w:rPr>
          <w:rFonts w:ascii="Microsoft Sans Serif" w:hAnsi="Microsoft Sans Serif" w:cs="Microsoft Sans Serif"/>
          <w:kern w:val="0"/>
          <w:lang w:val="en-GB"/>
          <w:rPrChange w:id="641" w:author="Emanuel Covasa - STUDENT" w:date="2024-05-02T16:53:00Z">
            <w:rPr>
              <w:lang w:val="en-GB"/>
            </w:rPr>
          </w:rPrChange>
        </w:rPr>
        <w:pPrChange w:id="642" w:author="Emanuel Covasa - STUDENT" w:date="2024-05-02T16:53:00Z">
          <w:pPr>
            <w:pStyle w:val="ListParagraph"/>
            <w:autoSpaceDE w:val="0"/>
            <w:autoSpaceDN w:val="0"/>
            <w:adjustRightInd w:val="0"/>
          </w:pPr>
        </w:pPrChange>
      </w:pPr>
    </w:p>
    <w:p w14:paraId="17D864ED" w14:textId="77777777" w:rsidR="00DF7DB8" w:rsidRPr="00DF7DB8" w:rsidRDefault="00DF7DB8" w:rsidP="00DF7DB8">
      <w:pPr>
        <w:autoSpaceDE w:val="0"/>
        <w:autoSpaceDN w:val="0"/>
        <w:adjustRightInd w:val="0"/>
        <w:jc w:val="center"/>
        <w:rPr>
          <w:rFonts w:ascii="Microsoft Sans Serif" w:hAnsi="Microsoft Sans Serif" w:cs="Microsoft Sans Serif"/>
          <w:kern w:val="0"/>
          <w:lang w:val="en-GB"/>
        </w:rPr>
      </w:pPr>
      <w:r>
        <w:rPr>
          <w:rFonts w:ascii="Microsoft Sans Serif" w:hAnsi="Microsoft Sans Serif" w:cs="Microsoft Sans Serif"/>
          <w:noProof/>
          <w:kern w:val="0"/>
          <w:lang w:val="en-GB"/>
        </w:rPr>
        <w:lastRenderedPageBreak/>
        <w:drawing>
          <wp:anchor distT="0" distB="0" distL="114300" distR="114300" simplePos="0" relativeHeight="251660302" behindDoc="0" locked="0" layoutInCell="1" allowOverlap="1" wp14:anchorId="4068204B" wp14:editId="2E9BBC34">
            <wp:simplePos x="0" y="0"/>
            <wp:positionH relativeFrom="column">
              <wp:posOffset>736979</wp:posOffset>
            </wp:positionH>
            <wp:positionV relativeFrom="paragraph">
              <wp:posOffset>5868537</wp:posOffset>
            </wp:positionV>
            <wp:extent cx="4472940" cy="2088107"/>
            <wp:effectExtent l="0" t="0" r="0" b="0"/>
            <wp:wrapTopAndBottom/>
            <wp:docPr id="18194386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38633" name="Picture 1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72940" cy="2088107"/>
                    </a:xfrm>
                    <a:prstGeom prst="rect">
                      <a:avLst/>
                    </a:prstGeom>
                  </pic:spPr>
                </pic:pic>
              </a:graphicData>
            </a:graphic>
            <wp14:sizeRelH relativeFrom="page">
              <wp14:pctWidth>0</wp14:pctWidth>
            </wp14:sizeRelH>
            <wp14:sizeRelV relativeFrom="page">
              <wp14:pctHeight>0</wp14:pctHeight>
            </wp14:sizeRelV>
          </wp:anchor>
        </w:drawing>
      </w:r>
    </w:p>
    <w:p w14:paraId="389648E6"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p>
    <w:p w14:paraId="67DA38FA" w14:textId="553A2E9A" w:rsidR="008E53EE" w:rsidRDefault="00892E42">
      <w:pPr>
        <w:pStyle w:val="Heading2"/>
        <w:numPr>
          <w:ilvl w:val="0"/>
          <w:numId w:val="51"/>
        </w:numPr>
        <w:rPr>
          <w:sz w:val="28"/>
          <w:szCs w:val="28"/>
          <w:lang w:val="en-GB"/>
        </w:rPr>
        <w:pPrChange w:id="643" w:author="Emanuel Covasa - STUDENT" w:date="2024-05-02T15:39:00Z">
          <w:pPr>
            <w:pStyle w:val="Heading2"/>
            <w:numPr>
              <w:numId w:val="43"/>
            </w:numPr>
            <w:ind w:left="720" w:hanging="360"/>
          </w:pPr>
        </w:pPrChange>
      </w:pPr>
      <w:bookmarkStart w:id="644" w:name="_Toc165398015"/>
      <w:bookmarkStart w:id="645" w:name="_Toc165561348"/>
      <w:r w:rsidRPr="00985960">
        <w:rPr>
          <w:sz w:val="28"/>
          <w:szCs w:val="28"/>
          <w:lang w:val="en-GB"/>
        </w:rPr>
        <w:t>GitHub Team Page:</w:t>
      </w:r>
      <w:bookmarkEnd w:id="644"/>
      <w:bookmarkEnd w:id="645"/>
    </w:p>
    <w:p w14:paraId="3E55204F" w14:textId="77777777" w:rsidR="00647BBE" w:rsidRPr="00647BBE" w:rsidRDefault="00647BBE" w:rsidP="00647BBE">
      <w:pPr>
        <w:rPr>
          <w:lang w:val="en-GB"/>
        </w:rPr>
      </w:pPr>
    </w:p>
    <w:p w14:paraId="66536D92" w14:textId="2B338435" w:rsidR="00647BBE" w:rsidRDefault="00892E42" w:rsidP="00647BBE">
      <w:pPr>
        <w:autoSpaceDE w:val="0"/>
        <w:autoSpaceDN w:val="0"/>
        <w:adjustRightInd w:val="0"/>
        <w:ind w:firstLine="720"/>
        <w:rPr>
          <w:rFonts w:ascii="Microsoft Sans Serif" w:hAnsi="Microsoft Sans Serif" w:cs="Microsoft Sans Serif"/>
          <w:kern w:val="0"/>
          <w:lang w:val="en-GB"/>
        </w:rPr>
      </w:pPr>
      <w:r w:rsidRPr="008E53EE">
        <w:rPr>
          <w:rFonts w:ascii="Microsoft Sans Serif" w:hAnsi="Microsoft Sans Serif" w:cs="Microsoft Sans Serif"/>
          <w:kern w:val="0"/>
          <w:lang w:val="en-GB"/>
        </w:rPr>
        <w:t xml:space="preserve"> </w:t>
      </w:r>
      <w:hyperlink r:id="rId12" w:history="1">
        <w:r w:rsidRPr="008E53EE">
          <w:rPr>
            <w:rFonts w:ascii="Microsoft Sans Serif" w:hAnsi="Microsoft Sans Serif" w:cs="Microsoft Sans Serif"/>
            <w:kern w:val="0"/>
            <w:lang w:val="en-GB"/>
          </w:rPr>
          <w:t>https://github.com/OleksandrDemkiv/WaterBottleReminder</w:t>
        </w:r>
      </w:hyperlink>
    </w:p>
    <w:p w14:paraId="2A49B2E0" w14:textId="77777777" w:rsidR="005E18B3" w:rsidRDefault="00892E42" w:rsidP="005E18B3">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76311E33" w14:textId="77777777" w:rsidR="00647BBE" w:rsidRDefault="00647BBE" w:rsidP="005E18B3">
      <w:pPr>
        <w:autoSpaceDE w:val="0"/>
        <w:autoSpaceDN w:val="0"/>
        <w:adjustRightInd w:val="0"/>
        <w:rPr>
          <w:rFonts w:ascii="Microsoft Sans Serif" w:hAnsi="Microsoft Sans Serif" w:cs="Microsoft Sans Serif"/>
          <w:kern w:val="0"/>
          <w:lang w:val="en-GB"/>
        </w:rPr>
      </w:pPr>
    </w:p>
    <w:p w14:paraId="7842CF7B" w14:textId="77777777" w:rsidR="00647BBE" w:rsidRDefault="00647BBE" w:rsidP="005E18B3">
      <w:pPr>
        <w:autoSpaceDE w:val="0"/>
        <w:autoSpaceDN w:val="0"/>
        <w:adjustRightInd w:val="0"/>
        <w:rPr>
          <w:rFonts w:ascii="Microsoft Sans Serif" w:hAnsi="Microsoft Sans Serif" w:cs="Microsoft Sans Serif"/>
          <w:kern w:val="0"/>
          <w:lang w:val="en-GB"/>
        </w:rPr>
      </w:pPr>
    </w:p>
    <w:p w14:paraId="5032736A" w14:textId="77777777" w:rsidR="00647BBE" w:rsidRDefault="00647BBE" w:rsidP="005E18B3">
      <w:pPr>
        <w:autoSpaceDE w:val="0"/>
        <w:autoSpaceDN w:val="0"/>
        <w:adjustRightInd w:val="0"/>
        <w:rPr>
          <w:rFonts w:ascii="Microsoft Sans Serif" w:hAnsi="Microsoft Sans Serif" w:cs="Microsoft Sans Serif"/>
          <w:kern w:val="0"/>
          <w:lang w:val="en-GB"/>
        </w:rPr>
      </w:pPr>
    </w:p>
    <w:p w14:paraId="3E99409D" w14:textId="77777777" w:rsidR="00647BBE" w:rsidDel="00921750" w:rsidRDefault="00647BBE" w:rsidP="005E18B3">
      <w:pPr>
        <w:autoSpaceDE w:val="0"/>
        <w:autoSpaceDN w:val="0"/>
        <w:adjustRightInd w:val="0"/>
        <w:rPr>
          <w:del w:id="646" w:author="Emanuel Covasa - STUDENT" w:date="2024-05-02T16:54:00Z"/>
          <w:rFonts w:ascii="Microsoft Sans Serif" w:hAnsi="Microsoft Sans Serif" w:cs="Microsoft Sans Serif"/>
          <w:kern w:val="0"/>
          <w:lang w:val="en-GB"/>
        </w:rPr>
      </w:pPr>
    </w:p>
    <w:p w14:paraId="66BFF3FD" w14:textId="77777777" w:rsidR="00647BBE" w:rsidDel="00921750" w:rsidRDefault="00647BBE" w:rsidP="005E18B3">
      <w:pPr>
        <w:autoSpaceDE w:val="0"/>
        <w:autoSpaceDN w:val="0"/>
        <w:adjustRightInd w:val="0"/>
        <w:rPr>
          <w:del w:id="647" w:author="Emanuel Covasa - STUDENT" w:date="2024-05-02T16:54:00Z"/>
          <w:rFonts w:ascii="Microsoft Sans Serif" w:hAnsi="Microsoft Sans Serif" w:cs="Microsoft Sans Serif"/>
          <w:kern w:val="0"/>
          <w:lang w:val="en-GB"/>
        </w:rPr>
      </w:pPr>
    </w:p>
    <w:p w14:paraId="3602556A" w14:textId="77777777" w:rsidR="00647BBE" w:rsidRDefault="00647BBE" w:rsidP="005E18B3">
      <w:pPr>
        <w:autoSpaceDE w:val="0"/>
        <w:autoSpaceDN w:val="0"/>
        <w:adjustRightInd w:val="0"/>
        <w:rPr>
          <w:rFonts w:ascii="Microsoft Sans Serif" w:hAnsi="Microsoft Sans Serif" w:cs="Microsoft Sans Serif"/>
          <w:kern w:val="0"/>
          <w:lang w:val="en-GB"/>
        </w:rPr>
      </w:pPr>
    </w:p>
    <w:p w14:paraId="43E57C60" w14:textId="470F1FF4" w:rsidR="00892E42" w:rsidRPr="005C1BED" w:rsidRDefault="00892E42" w:rsidP="00647BBE">
      <w:pPr>
        <w:pStyle w:val="Heading1"/>
        <w:rPr>
          <w:rFonts w:ascii="Microsoft Sans Serif" w:hAnsi="Microsoft Sans Serif" w:cs="Microsoft Sans Serif"/>
          <w:b/>
          <w:bCs/>
          <w:kern w:val="0"/>
          <w:sz w:val="32"/>
          <w:szCs w:val="32"/>
          <w:u w:val="single"/>
          <w:lang w:val="en-GB"/>
        </w:rPr>
      </w:pPr>
      <w:bookmarkStart w:id="648" w:name="_Toc165398016"/>
      <w:bookmarkStart w:id="649" w:name="_Toc165561349"/>
      <w:r w:rsidRPr="005C1BED">
        <w:rPr>
          <w:b/>
          <w:bCs/>
          <w:sz w:val="32"/>
          <w:szCs w:val="32"/>
          <w:u w:val="single"/>
          <w:lang w:val="en-GB"/>
        </w:rPr>
        <w:t>Documentation and Research Links:</w:t>
      </w:r>
      <w:bookmarkEnd w:id="648"/>
      <w:bookmarkEnd w:id="649"/>
    </w:p>
    <w:p w14:paraId="337CE934" w14:textId="77777777" w:rsidR="005D580F" w:rsidRDefault="00000000" w:rsidP="005D580F">
      <w:pPr>
        <w:numPr>
          <w:ilvl w:val="0"/>
          <w:numId w:val="4"/>
        </w:numPr>
        <w:autoSpaceDE w:val="0"/>
        <w:autoSpaceDN w:val="0"/>
        <w:adjustRightInd w:val="0"/>
        <w:rPr>
          <w:rFonts w:ascii="AppleSystemUIFont" w:hAnsi="AppleSystemUIFont" w:cs="AppleSystemUIFont"/>
          <w:kern w:val="0"/>
          <w:sz w:val="30"/>
          <w:szCs w:val="30"/>
          <w:lang w:val="en-GB"/>
        </w:rPr>
      </w:pPr>
      <w:hyperlink r:id="rId13" w:history="1">
        <w:r w:rsidR="005D580F">
          <w:rPr>
            <w:rFonts w:ascii="AppleSystemUIFont" w:hAnsi="AppleSystemUIFont" w:cs="AppleSystemUIFont"/>
            <w:kern w:val="0"/>
            <w:sz w:val="26"/>
            <w:szCs w:val="26"/>
            <w:u w:val="single"/>
            <w:lang w:val="en-GB"/>
          </w:rPr>
          <w:t>https://wiki.seeedstudio.com/Grove-LCD_RGB_Backlight/</w:t>
        </w:r>
      </w:hyperlink>
    </w:p>
    <w:p w14:paraId="3F59AF4F" w14:textId="77777777" w:rsidR="005D580F" w:rsidRDefault="00000000" w:rsidP="005D580F">
      <w:pPr>
        <w:numPr>
          <w:ilvl w:val="0"/>
          <w:numId w:val="4"/>
        </w:numPr>
        <w:autoSpaceDE w:val="0"/>
        <w:autoSpaceDN w:val="0"/>
        <w:adjustRightInd w:val="0"/>
        <w:rPr>
          <w:rFonts w:ascii="AppleSystemUIFont" w:hAnsi="AppleSystemUIFont" w:cs="AppleSystemUIFont"/>
          <w:kern w:val="0"/>
          <w:sz w:val="30"/>
          <w:szCs w:val="30"/>
          <w:lang w:val="en-GB"/>
        </w:rPr>
      </w:pPr>
      <w:hyperlink r:id="rId14" w:history="1">
        <w:r w:rsidR="005D580F">
          <w:rPr>
            <w:rFonts w:ascii="AppleSystemUIFont" w:hAnsi="AppleSystemUIFont" w:cs="AppleSystemUIFont"/>
            <w:kern w:val="0"/>
            <w:sz w:val="26"/>
            <w:szCs w:val="26"/>
            <w:u w:val="single"/>
            <w:lang w:val="en-GB"/>
          </w:rPr>
          <w:t>https://www.thingiverse.com/thing:6240150</w:t>
        </w:r>
      </w:hyperlink>
    </w:p>
    <w:p w14:paraId="4699739C" w14:textId="0897A243" w:rsidR="00892E42" w:rsidRPr="005D580F" w:rsidRDefault="00000000" w:rsidP="005D580F">
      <w:pPr>
        <w:numPr>
          <w:ilvl w:val="0"/>
          <w:numId w:val="4"/>
        </w:numPr>
        <w:autoSpaceDE w:val="0"/>
        <w:autoSpaceDN w:val="0"/>
        <w:adjustRightInd w:val="0"/>
        <w:rPr>
          <w:rFonts w:ascii="AppleSystemUIFont" w:hAnsi="AppleSystemUIFont" w:cs="AppleSystemUIFont"/>
          <w:kern w:val="0"/>
          <w:sz w:val="30"/>
          <w:szCs w:val="30"/>
          <w:lang w:val="en-GB"/>
        </w:rPr>
      </w:pPr>
      <w:hyperlink r:id="rId15" w:history="1">
        <w:r w:rsidR="005D580F">
          <w:rPr>
            <w:rFonts w:ascii="AppleSystemUIFont" w:hAnsi="AppleSystemUIFont" w:cs="AppleSystemUIFont"/>
            <w:kern w:val="0"/>
            <w:sz w:val="26"/>
            <w:szCs w:val="26"/>
            <w:u w:val="single"/>
            <w:lang w:val="en-GB"/>
          </w:rPr>
          <w:t>https://github.com/hibit-dev/buzzer</w:t>
        </w:r>
      </w:hyperlink>
    </w:p>
    <w:p w14:paraId="7A7C800F" w14:textId="77777777" w:rsidR="005D580F" w:rsidRDefault="00000000" w:rsidP="005D580F">
      <w:pPr>
        <w:numPr>
          <w:ilvl w:val="0"/>
          <w:numId w:val="4"/>
        </w:numPr>
        <w:autoSpaceDE w:val="0"/>
        <w:autoSpaceDN w:val="0"/>
        <w:adjustRightInd w:val="0"/>
        <w:rPr>
          <w:rFonts w:ascii="AppleSystemUIFont" w:hAnsi="AppleSystemUIFont" w:cs="AppleSystemUIFont"/>
          <w:kern w:val="0"/>
          <w:sz w:val="30"/>
          <w:szCs w:val="30"/>
          <w:lang w:val="en-GB"/>
        </w:rPr>
      </w:pPr>
      <w:hyperlink r:id="rId16" w:history="1">
        <w:r w:rsidR="005D580F">
          <w:rPr>
            <w:rFonts w:ascii="AppleSystemUIFont" w:hAnsi="AppleSystemUIFont" w:cs="AppleSystemUIFont"/>
            <w:kern w:val="0"/>
            <w:sz w:val="26"/>
            <w:szCs w:val="26"/>
            <w:lang w:val="en-GB"/>
          </w:rPr>
          <w:t>https://www.traceminerals.com/blogs/post/staying-hydrated-in-the-summer-heat</w:t>
        </w:r>
      </w:hyperlink>
    </w:p>
    <w:p w14:paraId="450352D8" w14:textId="77777777" w:rsidR="005D580F" w:rsidRDefault="00000000" w:rsidP="005D580F">
      <w:pPr>
        <w:numPr>
          <w:ilvl w:val="0"/>
          <w:numId w:val="4"/>
        </w:numPr>
        <w:autoSpaceDE w:val="0"/>
        <w:autoSpaceDN w:val="0"/>
        <w:adjustRightInd w:val="0"/>
        <w:rPr>
          <w:rFonts w:ascii="AppleSystemUIFont" w:hAnsi="AppleSystemUIFont" w:cs="AppleSystemUIFont"/>
          <w:kern w:val="0"/>
          <w:sz w:val="30"/>
          <w:szCs w:val="30"/>
          <w:lang w:val="en-GB"/>
        </w:rPr>
      </w:pPr>
      <w:hyperlink r:id="rId17" w:history="1">
        <w:r w:rsidR="005D580F">
          <w:rPr>
            <w:rFonts w:ascii="AppleSystemUIFont" w:hAnsi="AppleSystemUIFont" w:cs="AppleSystemUIFont"/>
            <w:kern w:val="0"/>
            <w:sz w:val="26"/>
            <w:szCs w:val="26"/>
            <w:lang w:val="en-GB"/>
          </w:rPr>
          <w:t>https://www.healthdirect.gov.au/drinking-water-and-your-health</w:t>
        </w:r>
      </w:hyperlink>
    </w:p>
    <w:p w14:paraId="7E7B6B78" w14:textId="77777777" w:rsidR="008E53EE" w:rsidRDefault="00000000" w:rsidP="008E53EE">
      <w:pPr>
        <w:numPr>
          <w:ilvl w:val="0"/>
          <w:numId w:val="4"/>
        </w:numPr>
        <w:autoSpaceDE w:val="0"/>
        <w:autoSpaceDN w:val="0"/>
        <w:adjustRightInd w:val="0"/>
        <w:rPr>
          <w:rFonts w:ascii="AppleSystemUIFont" w:hAnsi="AppleSystemUIFont" w:cs="AppleSystemUIFont"/>
          <w:kern w:val="0"/>
          <w:sz w:val="30"/>
          <w:szCs w:val="30"/>
          <w:lang w:val="en-GB"/>
        </w:rPr>
      </w:pPr>
      <w:hyperlink r:id="rId18" w:history="1">
        <w:r w:rsidR="008E53EE">
          <w:rPr>
            <w:rFonts w:ascii="AppleSystemUIFont" w:hAnsi="AppleSystemUIFont" w:cs="AppleSystemUIFont"/>
            <w:kern w:val="0"/>
            <w:sz w:val="26"/>
            <w:szCs w:val="26"/>
            <w:lang w:val="en-GB"/>
          </w:rPr>
          <w:t>https://journals.physiology.org/doi/full/10.1152/ajpregu.00365.2002?origen=app</w:t>
        </w:r>
      </w:hyperlink>
    </w:p>
    <w:p w14:paraId="24171095" w14:textId="77777777" w:rsidR="008E53EE" w:rsidRDefault="00000000" w:rsidP="008E53EE">
      <w:pPr>
        <w:numPr>
          <w:ilvl w:val="0"/>
          <w:numId w:val="4"/>
        </w:numPr>
        <w:autoSpaceDE w:val="0"/>
        <w:autoSpaceDN w:val="0"/>
        <w:adjustRightInd w:val="0"/>
        <w:rPr>
          <w:rFonts w:ascii="AppleSystemUIFont" w:hAnsi="AppleSystemUIFont" w:cs="AppleSystemUIFont"/>
          <w:kern w:val="0"/>
          <w:sz w:val="30"/>
          <w:szCs w:val="30"/>
          <w:lang w:val="en-GB"/>
        </w:rPr>
      </w:pPr>
      <w:hyperlink r:id="rId19" w:history="1">
        <w:r w:rsidR="008E53EE">
          <w:rPr>
            <w:rFonts w:ascii="AppleSystemUIFont" w:hAnsi="AppleSystemUIFont" w:cs="AppleSystemUIFont"/>
            <w:kern w:val="0"/>
            <w:sz w:val="26"/>
            <w:szCs w:val="26"/>
            <w:lang w:val="en-GB"/>
          </w:rPr>
          <w:t>https://randomnerdtutorials.com/arduino-load-cell-hx711/</w:t>
        </w:r>
      </w:hyperlink>
    </w:p>
    <w:p w14:paraId="385C9714" w14:textId="77777777" w:rsidR="008E53EE" w:rsidRDefault="00000000" w:rsidP="008E53EE">
      <w:pPr>
        <w:numPr>
          <w:ilvl w:val="0"/>
          <w:numId w:val="4"/>
        </w:numPr>
        <w:autoSpaceDE w:val="0"/>
        <w:autoSpaceDN w:val="0"/>
        <w:adjustRightInd w:val="0"/>
        <w:rPr>
          <w:rFonts w:ascii="AppleSystemUIFont" w:hAnsi="AppleSystemUIFont" w:cs="AppleSystemUIFont"/>
          <w:kern w:val="0"/>
          <w:sz w:val="30"/>
          <w:szCs w:val="30"/>
          <w:lang w:val="en-GB"/>
        </w:rPr>
      </w:pPr>
      <w:hyperlink r:id="rId20" w:history="1">
        <w:r w:rsidR="008E53EE">
          <w:rPr>
            <w:rFonts w:ascii="AppleSystemUIFont" w:hAnsi="AppleSystemUIFont" w:cs="AppleSystemUIFont"/>
            <w:kern w:val="0"/>
            <w:sz w:val="26"/>
            <w:szCs w:val="26"/>
            <w:lang w:val="en-GB"/>
          </w:rPr>
          <w:t>https://circuits4you.com</w:t>
        </w:r>
      </w:hyperlink>
    </w:p>
    <w:p w14:paraId="026247EF" w14:textId="1F2EF84A" w:rsidR="00201824" w:rsidRPr="006239DF" w:rsidRDefault="00000000" w:rsidP="00892E42">
      <w:pPr>
        <w:numPr>
          <w:ilvl w:val="0"/>
          <w:numId w:val="4"/>
        </w:numPr>
        <w:autoSpaceDE w:val="0"/>
        <w:autoSpaceDN w:val="0"/>
        <w:adjustRightInd w:val="0"/>
        <w:rPr>
          <w:ins w:id="650" w:author="Emanuel Covasa" w:date="2024-04-30T23:07:00Z"/>
          <w:rFonts w:ascii="AppleSystemUIFont" w:hAnsi="AppleSystemUIFont" w:cs="AppleSystemUIFont"/>
          <w:kern w:val="0"/>
          <w:sz w:val="30"/>
          <w:szCs w:val="30"/>
          <w:lang w:val="en-GB"/>
          <w:rPrChange w:id="651" w:author="Emanuel Covasa" w:date="2024-04-30T23:07:00Z">
            <w:rPr>
              <w:ins w:id="652" w:author="Emanuel Covasa" w:date="2024-04-30T23:07:00Z"/>
              <w:rFonts w:ascii="AppleSystemUIFont" w:hAnsi="AppleSystemUIFont" w:cs="AppleSystemUIFont"/>
              <w:kern w:val="0"/>
              <w:sz w:val="26"/>
              <w:szCs w:val="26"/>
              <w:lang w:val="en-GB"/>
            </w:rPr>
          </w:rPrChange>
        </w:rPr>
      </w:pPr>
      <w:hyperlink r:id="rId21" w:history="1">
        <w:r w:rsidR="008E53EE">
          <w:rPr>
            <w:rFonts w:ascii="AppleSystemUIFont" w:hAnsi="AppleSystemUIFont" w:cs="AppleSystemUIFont"/>
            <w:kern w:val="0"/>
            <w:sz w:val="26"/>
            <w:szCs w:val="26"/>
            <w:lang w:val="en-GB"/>
          </w:rPr>
          <w:t>https://docs.arduino.cc/learn/starting-guide/getting-started-arduino/</w:t>
        </w:r>
      </w:hyperlink>
    </w:p>
    <w:p w14:paraId="1683914B" w14:textId="643D95C5" w:rsidR="006239DF" w:rsidRPr="006239DF" w:rsidRDefault="006239DF">
      <w:pPr>
        <w:pStyle w:val="Heading2"/>
        <w:numPr>
          <w:ilvl w:val="0"/>
          <w:numId w:val="49"/>
        </w:numPr>
        <w:rPr>
          <w:ins w:id="653" w:author="Emanuel Covasa" w:date="2024-04-30T23:08:00Z"/>
          <w:b/>
          <w:bCs/>
          <w:sz w:val="28"/>
          <w:szCs w:val="28"/>
          <w:lang w:val="en-GB"/>
          <w:rPrChange w:id="654" w:author="Emanuel Covasa" w:date="2024-04-30T23:08:00Z">
            <w:rPr>
              <w:ins w:id="655" w:author="Emanuel Covasa" w:date="2024-04-30T23:08:00Z"/>
              <w:lang w:val="en-GB"/>
            </w:rPr>
          </w:rPrChange>
        </w:rPr>
        <w:pPrChange w:id="656" w:author="Emanuel Covasa" w:date="2024-04-30T23:08:00Z">
          <w:pPr>
            <w:autoSpaceDE w:val="0"/>
            <w:autoSpaceDN w:val="0"/>
            <w:adjustRightInd w:val="0"/>
          </w:pPr>
        </w:pPrChange>
      </w:pPr>
      <w:bookmarkStart w:id="657" w:name="_Toc165561350"/>
      <w:ins w:id="658" w:author="Emanuel Covasa" w:date="2024-04-30T23:07:00Z">
        <w:r w:rsidRPr="006239DF">
          <w:rPr>
            <w:b/>
            <w:bCs/>
            <w:sz w:val="28"/>
            <w:szCs w:val="28"/>
            <w:lang w:val="en-GB"/>
            <w:rPrChange w:id="659" w:author="Emanuel Covasa" w:date="2024-04-30T23:08:00Z">
              <w:rPr>
                <w:lang w:val="en-GB"/>
              </w:rPr>
            </w:rPrChange>
          </w:rPr>
          <w:t>Dehydration Statist</w:t>
        </w:r>
      </w:ins>
      <w:ins w:id="660" w:author="Emanuel Covasa" w:date="2024-04-30T23:08:00Z">
        <w:r w:rsidRPr="006239DF">
          <w:rPr>
            <w:b/>
            <w:bCs/>
            <w:sz w:val="28"/>
            <w:szCs w:val="28"/>
            <w:lang w:val="en-GB"/>
            <w:rPrChange w:id="661" w:author="Emanuel Covasa" w:date="2024-04-30T23:08:00Z">
              <w:rPr>
                <w:lang w:val="en-GB"/>
              </w:rPr>
            </w:rPrChange>
          </w:rPr>
          <w:t>ics</w:t>
        </w:r>
      </w:ins>
      <w:ins w:id="662" w:author="Emanuel Covasa" w:date="2024-04-30T23:09:00Z">
        <w:r>
          <w:rPr>
            <w:b/>
            <w:bCs/>
            <w:sz w:val="28"/>
            <w:szCs w:val="28"/>
            <w:lang w:val="en-GB"/>
          </w:rPr>
          <w:t xml:space="preserve"> 2024</w:t>
        </w:r>
      </w:ins>
      <w:ins w:id="663" w:author="Emanuel Covasa" w:date="2024-04-30T23:08:00Z">
        <w:r w:rsidRPr="006239DF">
          <w:rPr>
            <w:b/>
            <w:bCs/>
            <w:sz w:val="28"/>
            <w:szCs w:val="28"/>
            <w:lang w:val="en-GB"/>
            <w:rPrChange w:id="664" w:author="Emanuel Covasa" w:date="2024-04-30T23:08:00Z">
              <w:rPr>
                <w:lang w:val="en-GB"/>
              </w:rPr>
            </w:rPrChange>
          </w:rPr>
          <w:t xml:space="preserve"> References:</w:t>
        </w:r>
        <w:bookmarkEnd w:id="657"/>
      </w:ins>
    </w:p>
    <w:p w14:paraId="5E01B289" w14:textId="0B17D45A" w:rsidR="006239DF" w:rsidRPr="006239DF" w:rsidRDefault="006239DF">
      <w:pPr>
        <w:pStyle w:val="ListParagraph"/>
        <w:numPr>
          <w:ilvl w:val="0"/>
          <w:numId w:val="48"/>
        </w:numPr>
        <w:autoSpaceDE w:val="0"/>
        <w:autoSpaceDN w:val="0"/>
        <w:adjustRightInd w:val="0"/>
        <w:rPr>
          <w:ins w:id="665" w:author="Emanuel Covasa" w:date="2024-04-30T23:08:00Z"/>
          <w:rFonts w:ascii="AppleSystemUIFont" w:hAnsi="AppleSystemUIFont" w:cs="AppleSystemUIFont"/>
          <w:kern w:val="0"/>
          <w:sz w:val="26"/>
          <w:szCs w:val="26"/>
          <w:lang w:val="en-GB"/>
          <w:rPrChange w:id="666" w:author="Emanuel Covasa" w:date="2024-04-30T23:08:00Z">
            <w:rPr>
              <w:ins w:id="667" w:author="Emanuel Covasa" w:date="2024-04-30T23:08:00Z"/>
              <w:lang w:val="en-GB"/>
            </w:rPr>
          </w:rPrChange>
        </w:rPr>
        <w:pPrChange w:id="668" w:author="Emanuel Covasa" w:date="2024-04-30T23:08:00Z">
          <w:pPr>
            <w:autoSpaceDE w:val="0"/>
            <w:autoSpaceDN w:val="0"/>
            <w:adjustRightInd w:val="0"/>
          </w:pPr>
        </w:pPrChange>
      </w:pPr>
      <w:ins w:id="669" w:author="Emanuel Covasa" w:date="2024-04-30T23:08:00Z">
        <w:r w:rsidRPr="006239DF">
          <w:rPr>
            <w:rFonts w:ascii="AppleSystemUIFont" w:hAnsi="AppleSystemUIFont" w:cs="AppleSystemUIFont"/>
            <w:kern w:val="0"/>
            <w:sz w:val="26"/>
            <w:szCs w:val="26"/>
            <w:lang w:val="en-GB"/>
            <w:rPrChange w:id="670" w:author="Emanuel Covasa" w:date="2024-04-30T23:08:00Z">
              <w:rPr>
                <w:lang w:val="en-GB"/>
              </w:rPr>
            </w:rPrChange>
          </w:rPr>
          <w:t>https://www.www.medicine.mcgill.ca</w:t>
        </w:r>
      </w:ins>
    </w:p>
    <w:p w14:paraId="022B1594" w14:textId="77777777" w:rsidR="006239DF" w:rsidRPr="006239DF" w:rsidRDefault="006239DF">
      <w:pPr>
        <w:pStyle w:val="ListParagraph"/>
        <w:numPr>
          <w:ilvl w:val="0"/>
          <w:numId w:val="48"/>
        </w:numPr>
        <w:autoSpaceDE w:val="0"/>
        <w:autoSpaceDN w:val="0"/>
        <w:adjustRightInd w:val="0"/>
        <w:rPr>
          <w:ins w:id="671" w:author="Emanuel Covasa" w:date="2024-04-30T23:08:00Z"/>
          <w:rFonts w:ascii="AppleSystemUIFont" w:hAnsi="AppleSystemUIFont" w:cs="AppleSystemUIFont"/>
          <w:kern w:val="0"/>
          <w:sz w:val="26"/>
          <w:szCs w:val="26"/>
          <w:lang w:val="en-GB"/>
          <w:rPrChange w:id="672" w:author="Emanuel Covasa" w:date="2024-04-30T23:08:00Z">
            <w:rPr>
              <w:ins w:id="673" w:author="Emanuel Covasa" w:date="2024-04-30T23:08:00Z"/>
              <w:lang w:val="en-GB"/>
            </w:rPr>
          </w:rPrChange>
        </w:rPr>
        <w:pPrChange w:id="674" w:author="Emanuel Covasa" w:date="2024-04-30T23:08:00Z">
          <w:pPr>
            <w:autoSpaceDE w:val="0"/>
            <w:autoSpaceDN w:val="0"/>
            <w:adjustRightInd w:val="0"/>
          </w:pPr>
        </w:pPrChange>
      </w:pPr>
      <w:ins w:id="675" w:author="Emanuel Covasa" w:date="2024-04-30T23:08:00Z">
        <w:r w:rsidRPr="006239DF">
          <w:rPr>
            <w:rFonts w:ascii="AppleSystemUIFont" w:hAnsi="AppleSystemUIFont" w:cs="AppleSystemUIFont"/>
            <w:kern w:val="0"/>
            <w:sz w:val="26"/>
            <w:szCs w:val="26"/>
            <w:lang w:val="en-GB"/>
            <w:rPrChange w:id="676" w:author="Emanuel Covasa" w:date="2024-04-30T23:08:00Z">
              <w:rPr>
                <w:lang w:val="en-GB"/>
              </w:rPr>
            </w:rPrChange>
          </w:rPr>
          <w:t>https://www.www.dailymail.co.uk</w:t>
        </w:r>
      </w:ins>
    </w:p>
    <w:p w14:paraId="49E78025" w14:textId="77777777" w:rsidR="006239DF" w:rsidRPr="006239DF" w:rsidRDefault="006239DF">
      <w:pPr>
        <w:pStyle w:val="ListParagraph"/>
        <w:numPr>
          <w:ilvl w:val="0"/>
          <w:numId w:val="48"/>
        </w:numPr>
        <w:autoSpaceDE w:val="0"/>
        <w:autoSpaceDN w:val="0"/>
        <w:adjustRightInd w:val="0"/>
        <w:rPr>
          <w:ins w:id="677" w:author="Emanuel Covasa" w:date="2024-04-30T23:08:00Z"/>
          <w:rFonts w:ascii="AppleSystemUIFont" w:hAnsi="AppleSystemUIFont" w:cs="AppleSystemUIFont"/>
          <w:kern w:val="0"/>
          <w:sz w:val="26"/>
          <w:szCs w:val="26"/>
          <w:lang w:val="en-GB"/>
          <w:rPrChange w:id="678" w:author="Emanuel Covasa" w:date="2024-04-30T23:08:00Z">
            <w:rPr>
              <w:ins w:id="679" w:author="Emanuel Covasa" w:date="2024-04-30T23:08:00Z"/>
              <w:lang w:val="en-GB"/>
            </w:rPr>
          </w:rPrChange>
        </w:rPr>
        <w:pPrChange w:id="680" w:author="Emanuel Covasa" w:date="2024-04-30T23:08:00Z">
          <w:pPr>
            <w:autoSpaceDE w:val="0"/>
            <w:autoSpaceDN w:val="0"/>
            <w:adjustRightInd w:val="0"/>
          </w:pPr>
        </w:pPrChange>
      </w:pPr>
      <w:ins w:id="681" w:author="Emanuel Covasa" w:date="2024-04-30T23:08:00Z">
        <w:r w:rsidRPr="006239DF">
          <w:rPr>
            <w:rFonts w:ascii="AppleSystemUIFont" w:hAnsi="AppleSystemUIFont" w:cs="AppleSystemUIFont"/>
            <w:kern w:val="0"/>
            <w:sz w:val="26"/>
            <w:szCs w:val="26"/>
            <w:lang w:val="en-GB"/>
            <w:rPrChange w:id="682" w:author="Emanuel Covasa" w:date="2024-04-30T23:08:00Z">
              <w:rPr>
                <w:lang w:val="en-GB"/>
              </w:rPr>
            </w:rPrChange>
          </w:rPr>
          <w:t>https://www.www.quenchwater.com</w:t>
        </w:r>
      </w:ins>
    </w:p>
    <w:p w14:paraId="512BD9D1" w14:textId="77777777" w:rsidR="006239DF" w:rsidRPr="006239DF" w:rsidRDefault="006239DF">
      <w:pPr>
        <w:pStyle w:val="ListParagraph"/>
        <w:numPr>
          <w:ilvl w:val="0"/>
          <w:numId w:val="48"/>
        </w:numPr>
        <w:autoSpaceDE w:val="0"/>
        <w:autoSpaceDN w:val="0"/>
        <w:adjustRightInd w:val="0"/>
        <w:rPr>
          <w:ins w:id="683" w:author="Emanuel Covasa" w:date="2024-04-30T23:08:00Z"/>
          <w:rFonts w:ascii="AppleSystemUIFont" w:hAnsi="AppleSystemUIFont" w:cs="AppleSystemUIFont"/>
          <w:kern w:val="0"/>
          <w:sz w:val="26"/>
          <w:szCs w:val="26"/>
          <w:lang w:val="en-GB"/>
          <w:rPrChange w:id="684" w:author="Emanuel Covasa" w:date="2024-04-30T23:08:00Z">
            <w:rPr>
              <w:ins w:id="685" w:author="Emanuel Covasa" w:date="2024-04-30T23:08:00Z"/>
              <w:lang w:val="en-GB"/>
            </w:rPr>
          </w:rPrChange>
        </w:rPr>
        <w:pPrChange w:id="686" w:author="Emanuel Covasa" w:date="2024-04-30T23:08:00Z">
          <w:pPr>
            <w:autoSpaceDE w:val="0"/>
            <w:autoSpaceDN w:val="0"/>
            <w:adjustRightInd w:val="0"/>
          </w:pPr>
        </w:pPrChange>
      </w:pPr>
      <w:ins w:id="687" w:author="Emanuel Covasa" w:date="2024-04-30T23:08:00Z">
        <w:r w:rsidRPr="006239DF">
          <w:rPr>
            <w:rFonts w:ascii="AppleSystemUIFont" w:hAnsi="AppleSystemUIFont" w:cs="AppleSystemUIFont"/>
            <w:kern w:val="0"/>
            <w:sz w:val="26"/>
            <w:szCs w:val="26"/>
            <w:lang w:val="en-GB"/>
            <w:rPrChange w:id="688" w:author="Emanuel Covasa" w:date="2024-04-30T23:08:00Z">
              <w:rPr>
                <w:lang w:val="en-GB"/>
              </w:rPr>
            </w:rPrChange>
          </w:rPr>
          <w:t>https://www.www.meandermc.nl</w:t>
        </w:r>
      </w:ins>
    </w:p>
    <w:p w14:paraId="1A50179F" w14:textId="77777777" w:rsidR="006239DF" w:rsidRPr="006239DF" w:rsidRDefault="006239DF">
      <w:pPr>
        <w:pStyle w:val="ListParagraph"/>
        <w:numPr>
          <w:ilvl w:val="0"/>
          <w:numId w:val="48"/>
        </w:numPr>
        <w:autoSpaceDE w:val="0"/>
        <w:autoSpaceDN w:val="0"/>
        <w:adjustRightInd w:val="0"/>
        <w:rPr>
          <w:ins w:id="689" w:author="Emanuel Covasa" w:date="2024-04-30T23:08:00Z"/>
          <w:rFonts w:ascii="AppleSystemUIFont" w:hAnsi="AppleSystemUIFont" w:cs="AppleSystemUIFont"/>
          <w:kern w:val="0"/>
          <w:sz w:val="26"/>
          <w:szCs w:val="26"/>
          <w:lang w:val="en-GB"/>
          <w:rPrChange w:id="690" w:author="Emanuel Covasa" w:date="2024-04-30T23:08:00Z">
            <w:rPr>
              <w:ins w:id="691" w:author="Emanuel Covasa" w:date="2024-04-30T23:08:00Z"/>
              <w:lang w:val="en-GB"/>
            </w:rPr>
          </w:rPrChange>
        </w:rPr>
        <w:pPrChange w:id="692" w:author="Emanuel Covasa" w:date="2024-04-30T23:08:00Z">
          <w:pPr>
            <w:autoSpaceDE w:val="0"/>
            <w:autoSpaceDN w:val="0"/>
            <w:adjustRightInd w:val="0"/>
          </w:pPr>
        </w:pPrChange>
      </w:pPr>
      <w:ins w:id="693" w:author="Emanuel Covasa" w:date="2024-04-30T23:08:00Z">
        <w:r w:rsidRPr="006239DF">
          <w:rPr>
            <w:rFonts w:ascii="AppleSystemUIFont" w:hAnsi="AppleSystemUIFont" w:cs="AppleSystemUIFont"/>
            <w:kern w:val="0"/>
            <w:sz w:val="26"/>
            <w:szCs w:val="26"/>
            <w:lang w:val="en-GB"/>
            <w:rPrChange w:id="694" w:author="Emanuel Covasa" w:date="2024-04-30T23:08:00Z">
              <w:rPr>
                <w:lang w:val="en-GB"/>
              </w:rPr>
            </w:rPrChange>
          </w:rPr>
          <w:lastRenderedPageBreak/>
          <w:t>https://www.www.medicaldaily.com</w:t>
        </w:r>
      </w:ins>
    </w:p>
    <w:p w14:paraId="0DA6E96F" w14:textId="77777777" w:rsidR="006239DF" w:rsidRPr="006239DF" w:rsidRDefault="006239DF">
      <w:pPr>
        <w:pStyle w:val="ListParagraph"/>
        <w:numPr>
          <w:ilvl w:val="0"/>
          <w:numId w:val="48"/>
        </w:numPr>
        <w:autoSpaceDE w:val="0"/>
        <w:autoSpaceDN w:val="0"/>
        <w:adjustRightInd w:val="0"/>
        <w:rPr>
          <w:ins w:id="695" w:author="Emanuel Covasa" w:date="2024-04-30T23:08:00Z"/>
          <w:rFonts w:ascii="AppleSystemUIFont" w:hAnsi="AppleSystemUIFont" w:cs="AppleSystemUIFont"/>
          <w:kern w:val="0"/>
          <w:sz w:val="26"/>
          <w:szCs w:val="26"/>
          <w:lang w:val="en-GB"/>
          <w:rPrChange w:id="696" w:author="Emanuel Covasa" w:date="2024-04-30T23:08:00Z">
            <w:rPr>
              <w:ins w:id="697" w:author="Emanuel Covasa" w:date="2024-04-30T23:08:00Z"/>
              <w:lang w:val="en-GB"/>
            </w:rPr>
          </w:rPrChange>
        </w:rPr>
        <w:pPrChange w:id="698" w:author="Emanuel Covasa" w:date="2024-04-30T23:08:00Z">
          <w:pPr>
            <w:autoSpaceDE w:val="0"/>
            <w:autoSpaceDN w:val="0"/>
            <w:adjustRightInd w:val="0"/>
          </w:pPr>
        </w:pPrChange>
      </w:pPr>
      <w:ins w:id="699" w:author="Emanuel Covasa" w:date="2024-04-30T23:08:00Z">
        <w:r w:rsidRPr="006239DF">
          <w:rPr>
            <w:rFonts w:ascii="AppleSystemUIFont" w:hAnsi="AppleSystemUIFont" w:cs="AppleSystemUIFont"/>
            <w:kern w:val="0"/>
            <w:sz w:val="26"/>
            <w:szCs w:val="26"/>
            <w:lang w:val="en-GB"/>
            <w:rPrChange w:id="700" w:author="Emanuel Covasa" w:date="2024-04-30T23:08:00Z">
              <w:rPr>
                <w:lang w:val="en-GB"/>
              </w:rPr>
            </w:rPrChange>
          </w:rPr>
          <w:t>https://www.www.travelhealthpro.org.uk</w:t>
        </w:r>
      </w:ins>
    </w:p>
    <w:p w14:paraId="5756036A" w14:textId="77777777" w:rsidR="006239DF" w:rsidRPr="006239DF" w:rsidRDefault="006239DF">
      <w:pPr>
        <w:pStyle w:val="ListParagraph"/>
        <w:numPr>
          <w:ilvl w:val="0"/>
          <w:numId w:val="48"/>
        </w:numPr>
        <w:autoSpaceDE w:val="0"/>
        <w:autoSpaceDN w:val="0"/>
        <w:adjustRightInd w:val="0"/>
        <w:rPr>
          <w:ins w:id="701" w:author="Emanuel Covasa" w:date="2024-04-30T23:08:00Z"/>
          <w:rFonts w:ascii="AppleSystemUIFont" w:hAnsi="AppleSystemUIFont" w:cs="AppleSystemUIFont"/>
          <w:kern w:val="0"/>
          <w:sz w:val="26"/>
          <w:szCs w:val="26"/>
          <w:lang w:val="en-GB"/>
          <w:rPrChange w:id="702" w:author="Emanuel Covasa" w:date="2024-04-30T23:08:00Z">
            <w:rPr>
              <w:ins w:id="703" w:author="Emanuel Covasa" w:date="2024-04-30T23:08:00Z"/>
              <w:lang w:val="en-GB"/>
            </w:rPr>
          </w:rPrChange>
        </w:rPr>
        <w:pPrChange w:id="704" w:author="Emanuel Covasa" w:date="2024-04-30T23:08:00Z">
          <w:pPr>
            <w:autoSpaceDE w:val="0"/>
            <w:autoSpaceDN w:val="0"/>
            <w:adjustRightInd w:val="0"/>
          </w:pPr>
        </w:pPrChange>
      </w:pPr>
      <w:ins w:id="705" w:author="Emanuel Covasa" w:date="2024-04-30T23:08:00Z">
        <w:r w:rsidRPr="006239DF">
          <w:rPr>
            <w:rFonts w:ascii="AppleSystemUIFont" w:hAnsi="AppleSystemUIFont" w:cs="AppleSystemUIFont"/>
            <w:kern w:val="0"/>
            <w:sz w:val="26"/>
            <w:szCs w:val="26"/>
            <w:lang w:val="en-GB"/>
            <w:rPrChange w:id="706" w:author="Emanuel Covasa" w:date="2024-04-30T23:08:00Z">
              <w:rPr>
                <w:lang w:val="en-GB"/>
              </w:rPr>
            </w:rPrChange>
          </w:rPr>
          <w:t>https://www.www.cdc.gov</w:t>
        </w:r>
      </w:ins>
    </w:p>
    <w:p w14:paraId="19CDED46" w14:textId="77777777" w:rsidR="006239DF" w:rsidRPr="006239DF" w:rsidRDefault="006239DF">
      <w:pPr>
        <w:pStyle w:val="ListParagraph"/>
        <w:numPr>
          <w:ilvl w:val="0"/>
          <w:numId w:val="48"/>
        </w:numPr>
        <w:autoSpaceDE w:val="0"/>
        <w:autoSpaceDN w:val="0"/>
        <w:adjustRightInd w:val="0"/>
        <w:rPr>
          <w:ins w:id="707" w:author="Emanuel Covasa" w:date="2024-04-30T23:08:00Z"/>
          <w:rFonts w:ascii="AppleSystemUIFont" w:hAnsi="AppleSystemUIFont" w:cs="AppleSystemUIFont"/>
          <w:kern w:val="0"/>
          <w:sz w:val="26"/>
          <w:szCs w:val="26"/>
          <w:lang w:val="en-GB"/>
          <w:rPrChange w:id="708" w:author="Emanuel Covasa" w:date="2024-04-30T23:08:00Z">
            <w:rPr>
              <w:ins w:id="709" w:author="Emanuel Covasa" w:date="2024-04-30T23:08:00Z"/>
              <w:lang w:val="en-GB"/>
            </w:rPr>
          </w:rPrChange>
        </w:rPr>
        <w:pPrChange w:id="710" w:author="Emanuel Covasa" w:date="2024-04-30T23:08:00Z">
          <w:pPr>
            <w:autoSpaceDE w:val="0"/>
            <w:autoSpaceDN w:val="0"/>
            <w:adjustRightInd w:val="0"/>
          </w:pPr>
        </w:pPrChange>
      </w:pPr>
      <w:ins w:id="711" w:author="Emanuel Covasa" w:date="2024-04-30T23:08:00Z">
        <w:r w:rsidRPr="006239DF">
          <w:rPr>
            <w:rFonts w:ascii="AppleSystemUIFont" w:hAnsi="AppleSystemUIFont" w:cs="AppleSystemUIFont"/>
            <w:kern w:val="0"/>
            <w:sz w:val="26"/>
            <w:szCs w:val="26"/>
            <w:lang w:val="en-GB"/>
            <w:rPrChange w:id="712" w:author="Emanuel Covasa" w:date="2024-04-30T23:08:00Z">
              <w:rPr>
                <w:lang w:val="en-GB"/>
              </w:rPr>
            </w:rPrChange>
          </w:rPr>
          <w:t>https://www.academic.oup.com</w:t>
        </w:r>
      </w:ins>
    </w:p>
    <w:p w14:paraId="0C146243" w14:textId="77777777" w:rsidR="006239DF" w:rsidRPr="006239DF" w:rsidRDefault="006239DF">
      <w:pPr>
        <w:pStyle w:val="ListParagraph"/>
        <w:numPr>
          <w:ilvl w:val="0"/>
          <w:numId w:val="48"/>
        </w:numPr>
        <w:autoSpaceDE w:val="0"/>
        <w:autoSpaceDN w:val="0"/>
        <w:adjustRightInd w:val="0"/>
        <w:rPr>
          <w:ins w:id="713" w:author="Emanuel Covasa" w:date="2024-04-30T23:08:00Z"/>
          <w:rFonts w:ascii="AppleSystemUIFont" w:hAnsi="AppleSystemUIFont" w:cs="AppleSystemUIFont"/>
          <w:kern w:val="0"/>
          <w:sz w:val="26"/>
          <w:szCs w:val="26"/>
          <w:lang w:val="en-GB"/>
          <w:rPrChange w:id="714" w:author="Emanuel Covasa" w:date="2024-04-30T23:08:00Z">
            <w:rPr>
              <w:ins w:id="715" w:author="Emanuel Covasa" w:date="2024-04-30T23:08:00Z"/>
              <w:lang w:val="en-GB"/>
            </w:rPr>
          </w:rPrChange>
        </w:rPr>
        <w:pPrChange w:id="716" w:author="Emanuel Covasa" w:date="2024-04-30T23:08:00Z">
          <w:pPr>
            <w:autoSpaceDE w:val="0"/>
            <w:autoSpaceDN w:val="0"/>
            <w:adjustRightInd w:val="0"/>
          </w:pPr>
        </w:pPrChange>
      </w:pPr>
      <w:ins w:id="717" w:author="Emanuel Covasa" w:date="2024-04-30T23:08:00Z">
        <w:r w:rsidRPr="006239DF">
          <w:rPr>
            <w:rFonts w:ascii="AppleSystemUIFont" w:hAnsi="AppleSystemUIFont" w:cs="AppleSystemUIFont"/>
            <w:kern w:val="0"/>
            <w:sz w:val="26"/>
            <w:szCs w:val="26"/>
            <w:lang w:val="en-GB"/>
            <w:rPrChange w:id="718" w:author="Emanuel Covasa" w:date="2024-04-30T23:08:00Z">
              <w:rPr>
                <w:lang w:val="en-GB"/>
              </w:rPr>
            </w:rPrChange>
          </w:rPr>
          <w:t>https://www.pubmed.ncbi.nlm.nih.gov</w:t>
        </w:r>
      </w:ins>
    </w:p>
    <w:p w14:paraId="050A50ED" w14:textId="77777777" w:rsidR="006239DF" w:rsidRPr="006239DF" w:rsidRDefault="006239DF">
      <w:pPr>
        <w:pStyle w:val="ListParagraph"/>
        <w:numPr>
          <w:ilvl w:val="0"/>
          <w:numId w:val="48"/>
        </w:numPr>
        <w:autoSpaceDE w:val="0"/>
        <w:autoSpaceDN w:val="0"/>
        <w:adjustRightInd w:val="0"/>
        <w:rPr>
          <w:ins w:id="719" w:author="Emanuel Covasa" w:date="2024-04-30T23:08:00Z"/>
          <w:rFonts w:ascii="AppleSystemUIFont" w:hAnsi="AppleSystemUIFont" w:cs="AppleSystemUIFont"/>
          <w:kern w:val="0"/>
          <w:sz w:val="26"/>
          <w:szCs w:val="26"/>
          <w:lang w:val="en-GB"/>
          <w:rPrChange w:id="720" w:author="Emanuel Covasa" w:date="2024-04-30T23:08:00Z">
            <w:rPr>
              <w:ins w:id="721" w:author="Emanuel Covasa" w:date="2024-04-30T23:08:00Z"/>
              <w:lang w:val="en-GB"/>
            </w:rPr>
          </w:rPrChange>
        </w:rPr>
        <w:pPrChange w:id="722" w:author="Emanuel Covasa" w:date="2024-04-30T23:08:00Z">
          <w:pPr>
            <w:autoSpaceDE w:val="0"/>
            <w:autoSpaceDN w:val="0"/>
            <w:adjustRightInd w:val="0"/>
          </w:pPr>
        </w:pPrChange>
      </w:pPr>
      <w:ins w:id="723" w:author="Emanuel Covasa" w:date="2024-04-30T23:08:00Z">
        <w:r w:rsidRPr="006239DF">
          <w:rPr>
            <w:rFonts w:ascii="AppleSystemUIFont" w:hAnsi="AppleSystemUIFont" w:cs="AppleSystemUIFont"/>
            <w:kern w:val="0"/>
            <w:sz w:val="26"/>
            <w:szCs w:val="26"/>
            <w:lang w:val="en-GB"/>
            <w:rPrChange w:id="724" w:author="Emanuel Covasa" w:date="2024-04-30T23:08:00Z">
              <w:rPr>
                <w:lang w:val="en-GB"/>
              </w:rPr>
            </w:rPrChange>
          </w:rPr>
          <w:t>https://www.www.who.int</w:t>
        </w:r>
      </w:ins>
    </w:p>
    <w:p w14:paraId="77CF4A7E" w14:textId="77777777" w:rsidR="006239DF" w:rsidRPr="006239DF" w:rsidRDefault="006239DF">
      <w:pPr>
        <w:pStyle w:val="ListParagraph"/>
        <w:numPr>
          <w:ilvl w:val="0"/>
          <w:numId w:val="48"/>
        </w:numPr>
        <w:autoSpaceDE w:val="0"/>
        <w:autoSpaceDN w:val="0"/>
        <w:adjustRightInd w:val="0"/>
        <w:rPr>
          <w:ins w:id="725" w:author="Emanuel Covasa" w:date="2024-04-30T23:08:00Z"/>
          <w:rFonts w:ascii="AppleSystemUIFont" w:hAnsi="AppleSystemUIFont" w:cs="AppleSystemUIFont"/>
          <w:kern w:val="0"/>
          <w:sz w:val="26"/>
          <w:szCs w:val="26"/>
          <w:lang w:val="en-GB"/>
          <w:rPrChange w:id="726" w:author="Emanuel Covasa" w:date="2024-04-30T23:08:00Z">
            <w:rPr>
              <w:ins w:id="727" w:author="Emanuel Covasa" w:date="2024-04-30T23:08:00Z"/>
              <w:lang w:val="en-GB"/>
            </w:rPr>
          </w:rPrChange>
        </w:rPr>
        <w:pPrChange w:id="728" w:author="Emanuel Covasa" w:date="2024-04-30T23:08:00Z">
          <w:pPr>
            <w:autoSpaceDE w:val="0"/>
            <w:autoSpaceDN w:val="0"/>
            <w:adjustRightInd w:val="0"/>
          </w:pPr>
        </w:pPrChange>
      </w:pPr>
      <w:ins w:id="729" w:author="Emanuel Covasa" w:date="2024-04-30T23:08:00Z">
        <w:r w:rsidRPr="006239DF">
          <w:rPr>
            <w:rFonts w:ascii="AppleSystemUIFont" w:hAnsi="AppleSystemUIFont" w:cs="AppleSystemUIFont"/>
            <w:kern w:val="0"/>
            <w:sz w:val="26"/>
            <w:szCs w:val="26"/>
            <w:lang w:val="en-GB"/>
            <w:rPrChange w:id="730" w:author="Emanuel Covasa" w:date="2024-04-30T23:08:00Z">
              <w:rPr>
                <w:lang w:val="en-GB"/>
              </w:rPr>
            </w:rPrChange>
          </w:rPr>
          <w:t>https://www.www.ncbi.nlm.nih.gov</w:t>
        </w:r>
      </w:ins>
    </w:p>
    <w:p w14:paraId="6669BF07" w14:textId="77777777" w:rsidR="006239DF" w:rsidRPr="006239DF" w:rsidRDefault="006239DF">
      <w:pPr>
        <w:pStyle w:val="ListParagraph"/>
        <w:numPr>
          <w:ilvl w:val="0"/>
          <w:numId w:val="48"/>
        </w:numPr>
        <w:autoSpaceDE w:val="0"/>
        <w:autoSpaceDN w:val="0"/>
        <w:adjustRightInd w:val="0"/>
        <w:rPr>
          <w:ins w:id="731" w:author="Emanuel Covasa" w:date="2024-04-30T23:08:00Z"/>
          <w:rFonts w:ascii="AppleSystemUIFont" w:hAnsi="AppleSystemUIFont" w:cs="AppleSystemUIFont"/>
          <w:kern w:val="0"/>
          <w:sz w:val="26"/>
          <w:szCs w:val="26"/>
          <w:lang w:val="en-GB"/>
          <w:rPrChange w:id="732" w:author="Emanuel Covasa" w:date="2024-04-30T23:08:00Z">
            <w:rPr>
              <w:ins w:id="733" w:author="Emanuel Covasa" w:date="2024-04-30T23:08:00Z"/>
              <w:lang w:val="en-GB"/>
            </w:rPr>
          </w:rPrChange>
        </w:rPr>
        <w:pPrChange w:id="734" w:author="Emanuel Covasa" w:date="2024-04-30T23:08:00Z">
          <w:pPr>
            <w:autoSpaceDE w:val="0"/>
            <w:autoSpaceDN w:val="0"/>
            <w:adjustRightInd w:val="0"/>
          </w:pPr>
        </w:pPrChange>
      </w:pPr>
      <w:ins w:id="735" w:author="Emanuel Covasa" w:date="2024-04-30T23:08:00Z">
        <w:r w:rsidRPr="006239DF">
          <w:rPr>
            <w:rFonts w:ascii="AppleSystemUIFont" w:hAnsi="AppleSystemUIFont" w:cs="AppleSystemUIFont"/>
            <w:kern w:val="0"/>
            <w:sz w:val="26"/>
            <w:szCs w:val="26"/>
            <w:lang w:val="en-GB"/>
            <w:rPrChange w:id="736" w:author="Emanuel Covasa" w:date="2024-04-30T23:08:00Z">
              <w:rPr>
                <w:lang w:val="en-GB"/>
              </w:rPr>
            </w:rPrChange>
          </w:rPr>
          <w:t>https://www.medlineplus.gov</w:t>
        </w:r>
      </w:ins>
    </w:p>
    <w:p w14:paraId="01D2681B" w14:textId="77777777" w:rsidR="006239DF" w:rsidRPr="006239DF" w:rsidRDefault="006239DF">
      <w:pPr>
        <w:pStyle w:val="ListParagraph"/>
        <w:numPr>
          <w:ilvl w:val="0"/>
          <w:numId w:val="48"/>
        </w:numPr>
        <w:autoSpaceDE w:val="0"/>
        <w:autoSpaceDN w:val="0"/>
        <w:adjustRightInd w:val="0"/>
        <w:rPr>
          <w:ins w:id="737" w:author="Emanuel Covasa" w:date="2024-04-30T23:08:00Z"/>
          <w:rFonts w:ascii="AppleSystemUIFont" w:hAnsi="AppleSystemUIFont" w:cs="AppleSystemUIFont"/>
          <w:kern w:val="0"/>
          <w:sz w:val="26"/>
          <w:szCs w:val="26"/>
          <w:lang w:val="en-GB"/>
          <w:rPrChange w:id="738" w:author="Emanuel Covasa" w:date="2024-04-30T23:08:00Z">
            <w:rPr>
              <w:ins w:id="739" w:author="Emanuel Covasa" w:date="2024-04-30T23:08:00Z"/>
              <w:lang w:val="en-GB"/>
            </w:rPr>
          </w:rPrChange>
        </w:rPr>
        <w:pPrChange w:id="740" w:author="Emanuel Covasa" w:date="2024-04-30T23:08:00Z">
          <w:pPr>
            <w:autoSpaceDE w:val="0"/>
            <w:autoSpaceDN w:val="0"/>
            <w:adjustRightInd w:val="0"/>
          </w:pPr>
        </w:pPrChange>
      </w:pPr>
      <w:ins w:id="741" w:author="Emanuel Covasa" w:date="2024-04-30T23:08:00Z">
        <w:r w:rsidRPr="006239DF">
          <w:rPr>
            <w:rFonts w:ascii="AppleSystemUIFont" w:hAnsi="AppleSystemUIFont" w:cs="AppleSystemUIFont"/>
            <w:kern w:val="0"/>
            <w:sz w:val="26"/>
            <w:szCs w:val="26"/>
            <w:lang w:val="en-GB"/>
            <w:rPrChange w:id="742" w:author="Emanuel Covasa" w:date="2024-04-30T23:08:00Z">
              <w:rPr>
                <w:lang w:val="en-GB"/>
              </w:rPr>
            </w:rPrChange>
          </w:rPr>
          <w:t>https://www.www.water.org.uk</w:t>
        </w:r>
      </w:ins>
    </w:p>
    <w:p w14:paraId="064A9A1C" w14:textId="7FF0913F" w:rsidR="006239DF" w:rsidRPr="00110956" w:rsidRDefault="006239DF">
      <w:pPr>
        <w:autoSpaceDE w:val="0"/>
        <w:autoSpaceDN w:val="0"/>
        <w:adjustRightInd w:val="0"/>
        <w:rPr>
          <w:rFonts w:ascii="AppleSystemUIFont" w:hAnsi="AppleSystemUIFont" w:cs="AppleSystemUIFont"/>
          <w:kern w:val="0"/>
          <w:sz w:val="30"/>
          <w:szCs w:val="30"/>
          <w:lang w:val="en-GB"/>
        </w:rPr>
        <w:pPrChange w:id="743" w:author="Emanuel Covasa" w:date="2024-04-30T23:07:00Z">
          <w:pPr>
            <w:numPr>
              <w:numId w:val="4"/>
            </w:numPr>
            <w:autoSpaceDE w:val="0"/>
            <w:autoSpaceDN w:val="0"/>
            <w:adjustRightInd w:val="0"/>
            <w:ind w:left="720" w:hanging="360"/>
          </w:pPr>
        </w:pPrChange>
      </w:pPr>
    </w:p>
    <w:p w14:paraId="74F4990E" w14:textId="65C00985"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66A09BDB" w14:textId="79BF543C" w:rsidR="00892E42" w:rsidRPr="00830F29" w:rsidRDefault="00892E42" w:rsidP="00830F29">
      <w:pPr>
        <w:pStyle w:val="Heading1"/>
        <w:rPr>
          <w:b/>
          <w:bCs/>
          <w:sz w:val="32"/>
          <w:szCs w:val="32"/>
          <w:u w:val="single"/>
          <w:lang w:val="en-GB"/>
        </w:rPr>
      </w:pPr>
      <w:bookmarkStart w:id="744" w:name="_Toc165398017"/>
      <w:bookmarkStart w:id="745" w:name="_Toc165561351"/>
      <w:r w:rsidRPr="00830F29">
        <w:rPr>
          <w:b/>
          <w:bCs/>
          <w:sz w:val="32"/>
          <w:szCs w:val="32"/>
          <w:u w:val="single"/>
          <w:lang w:val="en-GB"/>
        </w:rPr>
        <w:t>Problem Outline and Research Background</w:t>
      </w:r>
      <w:ins w:id="746" w:author="Emanuel Covasa" w:date="2024-04-30T23:02:00Z">
        <w:r w:rsidR="006239DF">
          <w:rPr>
            <w:b/>
            <w:bCs/>
            <w:sz w:val="32"/>
            <w:szCs w:val="32"/>
            <w:u w:val="single"/>
            <w:lang w:val="en-GB"/>
          </w:rPr>
          <w:t>(update</w:t>
        </w:r>
      </w:ins>
      <w:ins w:id="747" w:author="Emanuel Covasa" w:date="2024-04-30T23:03:00Z">
        <w:r w:rsidR="006239DF">
          <w:rPr>
            <w:b/>
            <w:bCs/>
            <w:sz w:val="32"/>
            <w:szCs w:val="32"/>
            <w:u w:val="single"/>
            <w:lang w:val="en-GB"/>
          </w:rPr>
          <w:t>)</w:t>
        </w:r>
      </w:ins>
      <w:r w:rsidRPr="00830F29">
        <w:rPr>
          <w:b/>
          <w:bCs/>
          <w:sz w:val="32"/>
          <w:szCs w:val="32"/>
          <w:u w:val="single"/>
          <w:lang w:val="en-GB"/>
        </w:rPr>
        <w:t>:</w:t>
      </w:r>
      <w:bookmarkEnd w:id="744"/>
      <w:bookmarkEnd w:id="745"/>
    </w:p>
    <w:p w14:paraId="3A8809FC" w14:textId="77777777"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Our world is more connected than ever, yet basic health practices like hydration are often overlooked. The human body's need for adequate water intake is a fundamental aspect of health, impacting everything from metabolism to cognitive function. However, modern lifestyles can make it challenging for individuals to remember and prioritise hydration.</w:t>
      </w:r>
    </w:p>
    <w:p w14:paraId="0FF3D1D4" w14:textId="77777777"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Through comprehensive research, including scholarly articles and existing solution analyses, we've identified a significant gap in personal health management systems, particularly those that encourage sustainable practices. Our findings indicate a clear need for a more integrated, user-friendly approach to hydration.</w:t>
      </w:r>
    </w:p>
    <w:p w14:paraId="17C57E38"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p>
    <w:p w14:paraId="0E87F9C5" w14:textId="7D9275AD"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b/>
          <w:bCs/>
          <w:kern w:val="0"/>
          <w:u w:val="single"/>
          <w:lang w:val="en-GB"/>
        </w:rPr>
      </w:pPr>
      <w:bookmarkStart w:id="748" w:name="_Toc165398018"/>
      <w:bookmarkStart w:id="749" w:name="_Toc165561352"/>
      <w:r w:rsidRPr="00985960">
        <w:rPr>
          <w:rStyle w:val="Heading2Char"/>
          <w:b/>
          <w:bCs/>
          <w:sz w:val="28"/>
          <w:szCs w:val="28"/>
          <w:lang w:val="en-GB"/>
        </w:rPr>
        <w:t>The Importance of Hydration</w:t>
      </w:r>
      <w:bookmarkEnd w:id="748"/>
      <w:bookmarkEnd w:id="749"/>
      <w:r w:rsidRPr="00892E42">
        <w:rPr>
          <w:rFonts w:ascii="Microsoft Sans Serif" w:hAnsi="Microsoft Sans Serif" w:cs="Microsoft Sans Serif"/>
          <w:b/>
          <w:bCs/>
          <w:kern w:val="0"/>
          <w:u w:val="single"/>
          <w:lang w:val="en-GB"/>
        </w:rPr>
        <w:t>:</w:t>
      </w:r>
    </w:p>
    <w:p w14:paraId="1185C2BA" w14:textId="1EA8187E"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The significance of hydration transcends basic thirst quenching; it is a cornerstone of human health, integral to virtually every bodily function. Water, the body's principal chemical component, plays a critical role in maintaining a healthy balance of body fluids, which are essential for digestion, absorption, circulation, creation of saliva, transportation of nutrients, and maintenance of body temperature. Here's a deeper look into the pivotal roles of proper hydration</w:t>
      </w:r>
      <w:r>
        <w:rPr>
          <w:rFonts w:ascii="Microsoft Sans Serif" w:hAnsi="Microsoft Sans Serif" w:cs="Microsoft Sans Serif"/>
          <w:kern w:val="0"/>
          <w:lang w:val="en-GB"/>
        </w:rPr>
        <w:t>.</w:t>
      </w:r>
    </w:p>
    <w:p w14:paraId="538C09F9" w14:textId="77777777" w:rsidR="00892E42" w:rsidRPr="00892E42" w:rsidDel="006239DF" w:rsidRDefault="00892E42" w:rsidP="00892E42">
      <w:pPr>
        <w:autoSpaceDE w:val="0"/>
        <w:autoSpaceDN w:val="0"/>
        <w:adjustRightInd w:val="0"/>
        <w:rPr>
          <w:del w:id="750" w:author="Emanuel Covasa" w:date="2024-04-30T23:10:00Z"/>
          <w:rFonts w:ascii="Microsoft Sans Serif" w:hAnsi="Microsoft Sans Serif" w:cs="Microsoft Sans Serif"/>
          <w:kern w:val="0"/>
          <w:lang w:val="en-GB"/>
        </w:rPr>
      </w:pPr>
    </w:p>
    <w:p w14:paraId="162B24EB" w14:textId="77777777" w:rsidR="009626F2" w:rsidRDefault="009626F2">
      <w:pPr>
        <w:pStyle w:val="Heading2"/>
        <w:rPr>
          <w:b/>
          <w:bCs/>
          <w:sz w:val="28"/>
          <w:szCs w:val="28"/>
          <w:lang w:val="en-GB"/>
        </w:rPr>
        <w:pPrChange w:id="751" w:author="Emanuel Covasa" w:date="2024-04-30T23:10:00Z">
          <w:pPr>
            <w:pStyle w:val="Heading2"/>
            <w:ind w:left="720"/>
          </w:pPr>
        </w:pPrChange>
      </w:pPr>
      <w:bookmarkStart w:id="752" w:name="_Toc165398019"/>
    </w:p>
    <w:p w14:paraId="3E677C56" w14:textId="2E8096EF" w:rsidR="00892E42" w:rsidRPr="00395FC0" w:rsidRDefault="00892E42" w:rsidP="00395FC0">
      <w:pPr>
        <w:pStyle w:val="Heading2"/>
        <w:numPr>
          <w:ilvl w:val="0"/>
          <w:numId w:val="37"/>
        </w:numPr>
        <w:rPr>
          <w:b/>
          <w:bCs/>
          <w:sz w:val="28"/>
          <w:szCs w:val="28"/>
          <w:lang w:val="en-GB"/>
        </w:rPr>
      </w:pPr>
      <w:bookmarkStart w:id="753" w:name="_Toc165561353"/>
      <w:r w:rsidRPr="00395FC0">
        <w:rPr>
          <w:b/>
          <w:bCs/>
          <w:sz w:val="28"/>
          <w:szCs w:val="28"/>
          <w:lang w:val="en-GB"/>
        </w:rPr>
        <w:t>Physiological Importance of Hydration:</w:t>
      </w:r>
      <w:bookmarkEnd w:id="752"/>
      <w:bookmarkEnd w:id="753"/>
    </w:p>
    <w:p w14:paraId="2319B1C8" w14:textId="18F6CC95" w:rsidR="00892E42" w:rsidRPr="00892E42" w:rsidRDefault="000C520B" w:rsidP="00892E42">
      <w:pPr>
        <w:autoSpaceDE w:val="0"/>
        <w:autoSpaceDN w:val="0"/>
        <w:adjustRightInd w:val="0"/>
        <w:ind w:firstLine="360"/>
        <w:rPr>
          <w:rFonts w:ascii="Microsoft Sans Serif" w:hAnsi="Microsoft Sans Serif" w:cs="Microsoft Sans Serif"/>
          <w:kern w:val="0"/>
          <w:lang w:val="en-GB"/>
        </w:rPr>
      </w:pPr>
      <w:r>
        <w:rPr>
          <w:rFonts w:ascii="Microsoft Sans Serif" w:hAnsi="Microsoft Sans Serif" w:cs="Microsoft Sans Serif"/>
          <w:b/>
          <w:bCs/>
          <w:noProof/>
          <w:kern w:val="0"/>
          <w:u w:val="single"/>
          <w:lang w:val="en-GB"/>
        </w:rPr>
        <w:drawing>
          <wp:anchor distT="0" distB="0" distL="114300" distR="114300" simplePos="0" relativeHeight="251658240" behindDoc="1" locked="0" layoutInCell="1" allowOverlap="1" wp14:anchorId="2AB75132" wp14:editId="598B248E">
            <wp:simplePos x="0" y="0"/>
            <wp:positionH relativeFrom="column">
              <wp:posOffset>2256790</wp:posOffset>
            </wp:positionH>
            <wp:positionV relativeFrom="paragraph">
              <wp:posOffset>640080</wp:posOffset>
            </wp:positionV>
            <wp:extent cx="3604260" cy="2216150"/>
            <wp:effectExtent l="0" t="0" r="2540" b="6350"/>
            <wp:wrapSquare wrapText="bothSides"/>
            <wp:docPr id="788346326" name="Picture 2" descr="Glass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6326" name="Picture 788346326" descr="Glass of wate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4260" cy="2216150"/>
                    </a:xfrm>
                    <a:prstGeom prst="rect">
                      <a:avLst/>
                    </a:prstGeom>
                  </pic:spPr>
                </pic:pic>
              </a:graphicData>
            </a:graphic>
            <wp14:sizeRelH relativeFrom="page">
              <wp14:pctWidth>0</wp14:pctWidth>
            </wp14:sizeRelH>
            <wp14:sizeRelV relativeFrom="page">
              <wp14:pctHeight>0</wp14:pctHeight>
            </wp14:sizeRelV>
          </wp:anchor>
        </w:drawing>
      </w:r>
      <w:r w:rsidR="00892E42" w:rsidRPr="00892E42">
        <w:rPr>
          <w:rFonts w:ascii="Microsoft Sans Serif" w:hAnsi="Microsoft Sans Serif" w:cs="Microsoft Sans Serif"/>
          <w:kern w:val="0"/>
          <w:lang w:val="en-GB"/>
        </w:rPr>
        <w:t>Mood and Cognitive Function: Adequate hydration is linked to better mood and cognitive function. Dehydration can lead to fatigue, confusion, and anxiety, affecting mental performance and mood states. Studies have shown that even mild dehydration can impair memory, attention, and other cognitive functions.</w:t>
      </w:r>
    </w:p>
    <w:p w14:paraId="2BC60486" w14:textId="4E832A33"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Energy Levels: Water is essential for the body's metabolic processes, including the conversion of food into energy. Proper hydration ensures that these processes occur efficiently, contributing to overall energy levels. Dehydration can slow down metabolism, leading to feelings of lethargy and decreased physical performance.</w:t>
      </w:r>
    </w:p>
    <w:p w14:paraId="66A84B5D" w14:textId="014D62DC"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Detoxification: Water helps flush toxins from the body through urination and perspiration. It supports kidney function, allowing these organs to filter and expel waste products efficiently. Inadequate hydration can hinder this detoxification process, potentially leading to the accumulation of toxins and an increased risk of kidney stones.</w:t>
      </w:r>
    </w:p>
    <w:p w14:paraId="616021F3" w14:textId="6BCE5720"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Digestive Health: Hydration is crucial for maintaining a healthy digestive system. It aids in dissolving fats and soluble fibre, allowing for smoother passage through the intestines and reducing the risk of constipation. Moreover, adequate water intake is vital for producing saliva, which starts the digestive process.</w:t>
      </w:r>
    </w:p>
    <w:p w14:paraId="40034816" w14:textId="65F14FD3"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Skin Health: Hydrated skin is more elastic, plump, and less prone to dryness and wrinkling. While hydration alone won't prevent wrinkles, it's a key component in maintaining overall skin health and appearance.</w:t>
      </w:r>
    </w:p>
    <w:p w14:paraId="58F1418B" w14:textId="75902C63"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Physical Performance: During physical activity, the body loses water through sweat. To maintain optimal performance, it's crucial to replace lost fluids. Dehydration can lead to decreased endurance, increased fatigue, and altered thermoregulation, all of which can impair athletic performance.</w:t>
      </w:r>
    </w:p>
    <w:p w14:paraId="3A6C4B43" w14:textId="77777777" w:rsidR="00892E42" w:rsidDel="002325F8" w:rsidRDefault="00892E42" w:rsidP="00892E42">
      <w:pPr>
        <w:autoSpaceDE w:val="0"/>
        <w:autoSpaceDN w:val="0"/>
        <w:adjustRightInd w:val="0"/>
        <w:rPr>
          <w:del w:id="754" w:author="Emanuel Covasa" w:date="2024-04-30T22:58:00Z"/>
          <w:rFonts w:ascii="Microsoft Sans Serif" w:hAnsi="Microsoft Sans Serif" w:cs="Microsoft Sans Serif"/>
          <w:kern w:val="0"/>
          <w:lang w:val="en-GB"/>
        </w:rPr>
      </w:pPr>
    </w:p>
    <w:p w14:paraId="3D5C522D" w14:textId="77777777" w:rsidR="009626F2" w:rsidRPr="00892E42" w:rsidRDefault="009626F2" w:rsidP="00892E42">
      <w:pPr>
        <w:autoSpaceDE w:val="0"/>
        <w:autoSpaceDN w:val="0"/>
        <w:adjustRightInd w:val="0"/>
        <w:rPr>
          <w:rFonts w:ascii="Microsoft Sans Serif" w:hAnsi="Microsoft Sans Serif" w:cs="Microsoft Sans Serif"/>
          <w:kern w:val="0"/>
          <w:lang w:val="en-GB"/>
        </w:rPr>
      </w:pPr>
    </w:p>
    <w:p w14:paraId="6790140B" w14:textId="6E3DA849" w:rsidR="00892E42" w:rsidRPr="009B7293" w:rsidRDefault="00892E42" w:rsidP="009B7293">
      <w:pPr>
        <w:pStyle w:val="Heading2"/>
        <w:numPr>
          <w:ilvl w:val="0"/>
          <w:numId w:val="37"/>
        </w:numPr>
        <w:rPr>
          <w:b/>
          <w:bCs/>
          <w:sz w:val="28"/>
          <w:szCs w:val="28"/>
          <w:lang w:val="en-GB"/>
        </w:rPr>
      </w:pPr>
      <w:bookmarkStart w:id="755" w:name="_Toc165398020"/>
      <w:bookmarkStart w:id="756" w:name="_Toc165561354"/>
      <w:r w:rsidRPr="009B7293">
        <w:rPr>
          <w:b/>
          <w:bCs/>
          <w:sz w:val="28"/>
          <w:szCs w:val="28"/>
          <w:lang w:val="en-GB"/>
        </w:rPr>
        <w:t>Daily Hydration Requirements:</w:t>
      </w:r>
      <w:bookmarkEnd w:id="755"/>
      <w:bookmarkEnd w:id="756"/>
    </w:p>
    <w:p w14:paraId="1D5DC782" w14:textId="3703D0E5"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The commonly cited recommendation is for adults to consume about 2.7 to 3.7 litres of water per day, though this can vary based on factors like age, gender, weight, climate, and activity level. It's important to listen to your body's cues and consume fluids throughout the day, not just when you feel thirsty, as thirst is a late sign of dehydration.</w:t>
      </w:r>
    </w:p>
    <w:p w14:paraId="31BB9414"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Incorporating a variety of sources, including water, other beverages, and high-water-content foods (like fruits and vegetables), can help meet hydration needs. Moreover, monitoring the colour of your urine is a simple way to gauge your hydration status; pale yellow indicates proper hydration, while dark yellow can be a sign of dehydration.</w:t>
      </w:r>
    </w:p>
    <w:p w14:paraId="042C928B"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lastRenderedPageBreak/>
        <w:t>In conclusion, maintaining adequate hydration is a simple yet effective way to support overall health and well-being. Given its extensive benefits, from enhancing mood and cognitive function to supporting physical performance and digestive health, it's clear that water is more than just a basic necessity—it's a vital component of a healthy lifestyle.</w:t>
      </w:r>
    </w:p>
    <w:p w14:paraId="3CFE98B7" w14:textId="77777777" w:rsidR="00892E42" w:rsidRDefault="00892E42" w:rsidP="00892E42">
      <w:pPr>
        <w:autoSpaceDE w:val="0"/>
        <w:autoSpaceDN w:val="0"/>
        <w:adjustRightInd w:val="0"/>
        <w:rPr>
          <w:rFonts w:ascii="Microsoft Sans Serif" w:hAnsi="Microsoft Sans Serif" w:cs="Microsoft Sans Serif"/>
          <w:kern w:val="0"/>
          <w:lang w:val="en-GB"/>
        </w:rPr>
      </w:pPr>
    </w:p>
    <w:p w14:paraId="3CEF11C7" w14:textId="04483FB3" w:rsidR="009626F2" w:rsidRDefault="002325F8" w:rsidP="002325F8">
      <w:pPr>
        <w:pStyle w:val="Heading2"/>
        <w:numPr>
          <w:ilvl w:val="0"/>
          <w:numId w:val="37"/>
        </w:numPr>
        <w:rPr>
          <w:ins w:id="757" w:author="Emanuel Covasa" w:date="2024-04-30T22:52:00Z"/>
          <w:b/>
          <w:bCs/>
          <w:sz w:val="28"/>
          <w:szCs w:val="28"/>
          <w:shd w:val="clear" w:color="auto" w:fill="FFFFFF"/>
        </w:rPr>
      </w:pPr>
      <w:bookmarkStart w:id="758" w:name="_Toc165561355"/>
      <w:ins w:id="759" w:author="Emanuel Covasa" w:date="2024-04-30T22:52:00Z">
        <w:r w:rsidRPr="002325F8">
          <w:rPr>
            <w:b/>
            <w:bCs/>
            <w:sz w:val="28"/>
            <w:szCs w:val="28"/>
            <w:shd w:val="clear" w:color="auto" w:fill="FFFFFF"/>
            <w:rPrChange w:id="760" w:author="Emanuel Covasa" w:date="2024-04-30T22:52:00Z">
              <w:rPr>
                <w:shd w:val="clear" w:color="auto" w:fill="FFFFFF"/>
              </w:rPr>
            </w:rPrChange>
          </w:rPr>
          <w:t>Surprising Dehydration Statistics in 2024</w:t>
        </w:r>
      </w:ins>
      <w:ins w:id="761" w:author="Emanuel Covasa" w:date="2024-04-30T23:02:00Z">
        <w:r w:rsidR="006239DF">
          <w:rPr>
            <w:b/>
            <w:bCs/>
            <w:sz w:val="28"/>
            <w:szCs w:val="28"/>
            <w:shd w:val="clear" w:color="auto" w:fill="FFFFFF"/>
          </w:rPr>
          <w:t>(new)</w:t>
        </w:r>
      </w:ins>
      <w:ins w:id="762" w:author="Emanuel Covasa" w:date="2024-04-30T22:52:00Z">
        <w:r>
          <w:rPr>
            <w:b/>
            <w:bCs/>
            <w:sz w:val="28"/>
            <w:szCs w:val="28"/>
            <w:shd w:val="clear" w:color="auto" w:fill="FFFFFF"/>
          </w:rPr>
          <w:t>:</w:t>
        </w:r>
        <w:bookmarkEnd w:id="758"/>
      </w:ins>
    </w:p>
    <w:p w14:paraId="55672ABE" w14:textId="77777777" w:rsidR="002325F8" w:rsidRPr="002325F8" w:rsidRDefault="002325F8">
      <w:pPr>
        <w:pStyle w:val="ListParagraph"/>
        <w:numPr>
          <w:ilvl w:val="0"/>
          <w:numId w:val="47"/>
        </w:numPr>
        <w:autoSpaceDE w:val="0"/>
        <w:autoSpaceDN w:val="0"/>
        <w:adjustRightInd w:val="0"/>
        <w:rPr>
          <w:ins w:id="763" w:author="Emanuel Covasa" w:date="2024-04-30T22:53:00Z"/>
          <w:rFonts w:ascii="Microsoft Sans Serif" w:hAnsi="Microsoft Sans Serif" w:cs="Microsoft Sans Serif"/>
          <w:kern w:val="0"/>
          <w:lang w:val="en-GB"/>
          <w:rPrChange w:id="764" w:author="Emanuel Covasa" w:date="2024-04-30T22:54:00Z">
            <w:rPr>
              <w:ins w:id="765" w:author="Emanuel Covasa" w:date="2024-04-30T22:53:00Z"/>
              <w:rFonts w:ascii="AppleSystemUIFont" w:hAnsi="AppleSystemUIFont" w:cs="AppleSystemUIFont"/>
              <w:kern w:val="0"/>
              <w:sz w:val="26"/>
              <w:szCs w:val="26"/>
              <w:lang w:val="en-GB"/>
            </w:rPr>
          </w:rPrChange>
        </w:rPr>
        <w:pPrChange w:id="766" w:author="Emanuel Covasa" w:date="2024-04-30T22:53:00Z">
          <w:pPr>
            <w:pStyle w:val="ListParagraph"/>
            <w:numPr>
              <w:numId w:val="37"/>
            </w:numPr>
            <w:autoSpaceDE w:val="0"/>
            <w:autoSpaceDN w:val="0"/>
            <w:adjustRightInd w:val="0"/>
            <w:ind w:hanging="360"/>
          </w:pPr>
        </w:pPrChange>
      </w:pPr>
      <w:ins w:id="767" w:author="Emanuel Covasa" w:date="2024-04-30T22:53:00Z">
        <w:r w:rsidRPr="002325F8">
          <w:rPr>
            <w:rFonts w:ascii="Microsoft Sans Serif" w:hAnsi="Microsoft Sans Serif" w:cs="Microsoft Sans Serif"/>
            <w:kern w:val="0"/>
            <w:lang w:val="en-GB"/>
            <w:rPrChange w:id="768" w:author="Emanuel Covasa" w:date="2024-04-30T22:54:00Z">
              <w:rPr>
                <w:rFonts w:ascii="AppleSystemUIFont" w:hAnsi="AppleSystemUIFont" w:cs="AppleSystemUIFont"/>
                <w:kern w:val="0"/>
                <w:sz w:val="26"/>
                <w:szCs w:val="26"/>
                <w:lang w:val="en-GB"/>
              </w:rPr>
            </w:rPrChange>
          </w:rPr>
          <w:t>1.35 million deaths worldwide linked to dehydration annually.</w:t>
        </w:r>
      </w:ins>
    </w:p>
    <w:p w14:paraId="71DFA2A6" w14:textId="77777777" w:rsidR="002325F8" w:rsidRPr="002325F8" w:rsidRDefault="002325F8">
      <w:pPr>
        <w:pStyle w:val="ListParagraph"/>
        <w:numPr>
          <w:ilvl w:val="0"/>
          <w:numId w:val="47"/>
        </w:numPr>
        <w:autoSpaceDE w:val="0"/>
        <w:autoSpaceDN w:val="0"/>
        <w:adjustRightInd w:val="0"/>
        <w:rPr>
          <w:ins w:id="769" w:author="Emanuel Covasa" w:date="2024-04-30T22:53:00Z"/>
          <w:rFonts w:ascii="Microsoft Sans Serif" w:hAnsi="Microsoft Sans Serif" w:cs="Microsoft Sans Serif"/>
          <w:kern w:val="0"/>
          <w:lang w:val="en-GB"/>
          <w:rPrChange w:id="770" w:author="Emanuel Covasa" w:date="2024-04-30T22:54:00Z">
            <w:rPr>
              <w:ins w:id="771" w:author="Emanuel Covasa" w:date="2024-04-30T22:53:00Z"/>
              <w:rFonts w:ascii="AppleSystemUIFont" w:hAnsi="AppleSystemUIFont" w:cs="AppleSystemUIFont"/>
              <w:kern w:val="0"/>
              <w:sz w:val="26"/>
              <w:szCs w:val="26"/>
              <w:lang w:val="en-GB"/>
            </w:rPr>
          </w:rPrChange>
        </w:rPr>
        <w:pPrChange w:id="772" w:author="Emanuel Covasa" w:date="2024-04-30T22:53:00Z">
          <w:pPr>
            <w:pStyle w:val="ListParagraph"/>
            <w:numPr>
              <w:numId w:val="37"/>
            </w:numPr>
            <w:autoSpaceDE w:val="0"/>
            <w:autoSpaceDN w:val="0"/>
            <w:adjustRightInd w:val="0"/>
            <w:ind w:hanging="360"/>
          </w:pPr>
        </w:pPrChange>
      </w:pPr>
      <w:ins w:id="773" w:author="Emanuel Covasa" w:date="2024-04-30T22:53:00Z">
        <w:r w:rsidRPr="002325F8">
          <w:rPr>
            <w:rFonts w:ascii="Microsoft Sans Serif" w:hAnsi="Microsoft Sans Serif" w:cs="Microsoft Sans Serif"/>
            <w:kern w:val="0"/>
            <w:lang w:val="en-GB"/>
            <w:rPrChange w:id="774" w:author="Emanuel Covasa" w:date="2024-04-30T22:54:00Z">
              <w:rPr>
                <w:rFonts w:ascii="AppleSystemUIFont" w:hAnsi="AppleSystemUIFont" w:cs="AppleSystemUIFont"/>
                <w:kern w:val="0"/>
                <w:sz w:val="26"/>
                <w:szCs w:val="26"/>
                <w:lang w:val="en-GB"/>
              </w:rPr>
            </w:rPrChange>
          </w:rPr>
          <w:t>2 billion people lack clean water access, heightening dehydration risks.</w:t>
        </w:r>
      </w:ins>
    </w:p>
    <w:p w14:paraId="2B6F9C2A" w14:textId="77777777" w:rsidR="002325F8" w:rsidRPr="002325F8" w:rsidRDefault="002325F8">
      <w:pPr>
        <w:pStyle w:val="ListParagraph"/>
        <w:numPr>
          <w:ilvl w:val="0"/>
          <w:numId w:val="47"/>
        </w:numPr>
        <w:autoSpaceDE w:val="0"/>
        <w:autoSpaceDN w:val="0"/>
        <w:adjustRightInd w:val="0"/>
        <w:rPr>
          <w:ins w:id="775" w:author="Emanuel Covasa" w:date="2024-04-30T22:53:00Z"/>
          <w:rFonts w:ascii="Microsoft Sans Serif" w:hAnsi="Microsoft Sans Serif" w:cs="Microsoft Sans Serif"/>
          <w:kern w:val="0"/>
          <w:lang w:val="en-GB"/>
          <w:rPrChange w:id="776" w:author="Emanuel Covasa" w:date="2024-04-30T22:54:00Z">
            <w:rPr>
              <w:ins w:id="777" w:author="Emanuel Covasa" w:date="2024-04-30T22:53:00Z"/>
              <w:rFonts w:ascii="AppleSystemUIFont" w:hAnsi="AppleSystemUIFont" w:cs="AppleSystemUIFont"/>
              <w:kern w:val="0"/>
              <w:sz w:val="26"/>
              <w:szCs w:val="26"/>
              <w:lang w:val="en-GB"/>
            </w:rPr>
          </w:rPrChange>
        </w:rPr>
        <w:pPrChange w:id="778" w:author="Emanuel Covasa" w:date="2024-04-30T22:53:00Z">
          <w:pPr>
            <w:pStyle w:val="ListParagraph"/>
            <w:numPr>
              <w:numId w:val="37"/>
            </w:numPr>
            <w:autoSpaceDE w:val="0"/>
            <w:autoSpaceDN w:val="0"/>
            <w:adjustRightInd w:val="0"/>
            <w:ind w:hanging="360"/>
          </w:pPr>
        </w:pPrChange>
      </w:pPr>
      <w:ins w:id="779" w:author="Emanuel Covasa" w:date="2024-04-30T22:53:00Z">
        <w:r w:rsidRPr="002325F8">
          <w:rPr>
            <w:rFonts w:ascii="Microsoft Sans Serif" w:hAnsi="Microsoft Sans Serif" w:cs="Microsoft Sans Serif"/>
            <w:kern w:val="0"/>
            <w:lang w:val="en-GB"/>
            <w:rPrChange w:id="780" w:author="Emanuel Covasa" w:date="2024-04-30T22:54:00Z">
              <w:rPr>
                <w:rFonts w:ascii="AppleSystemUIFont" w:hAnsi="AppleSystemUIFont" w:cs="AppleSystemUIFont"/>
                <w:kern w:val="0"/>
                <w:sz w:val="26"/>
                <w:szCs w:val="26"/>
                <w:lang w:val="en-GB"/>
              </w:rPr>
            </w:rPrChange>
          </w:rPr>
          <w:t>Only 22% who know about dehydration drink enough water daily.</w:t>
        </w:r>
      </w:ins>
    </w:p>
    <w:p w14:paraId="73C6B346" w14:textId="77777777" w:rsidR="002325F8" w:rsidRPr="002325F8" w:rsidRDefault="002325F8">
      <w:pPr>
        <w:pStyle w:val="ListParagraph"/>
        <w:numPr>
          <w:ilvl w:val="0"/>
          <w:numId w:val="47"/>
        </w:numPr>
        <w:autoSpaceDE w:val="0"/>
        <w:autoSpaceDN w:val="0"/>
        <w:adjustRightInd w:val="0"/>
        <w:rPr>
          <w:ins w:id="781" w:author="Emanuel Covasa" w:date="2024-04-30T22:53:00Z"/>
          <w:rFonts w:ascii="Microsoft Sans Serif" w:hAnsi="Microsoft Sans Serif" w:cs="Microsoft Sans Serif"/>
          <w:kern w:val="0"/>
          <w:lang w:val="en-GB"/>
          <w:rPrChange w:id="782" w:author="Emanuel Covasa" w:date="2024-04-30T22:54:00Z">
            <w:rPr>
              <w:ins w:id="783" w:author="Emanuel Covasa" w:date="2024-04-30T22:53:00Z"/>
              <w:rFonts w:ascii="AppleSystemUIFont" w:hAnsi="AppleSystemUIFont" w:cs="AppleSystemUIFont"/>
              <w:kern w:val="0"/>
              <w:sz w:val="26"/>
              <w:szCs w:val="26"/>
              <w:lang w:val="en-GB"/>
            </w:rPr>
          </w:rPrChange>
        </w:rPr>
        <w:pPrChange w:id="784" w:author="Emanuel Covasa" w:date="2024-04-30T22:53:00Z">
          <w:pPr>
            <w:pStyle w:val="ListParagraph"/>
            <w:numPr>
              <w:numId w:val="37"/>
            </w:numPr>
            <w:autoSpaceDE w:val="0"/>
            <w:autoSpaceDN w:val="0"/>
            <w:adjustRightInd w:val="0"/>
            <w:ind w:hanging="360"/>
          </w:pPr>
        </w:pPrChange>
      </w:pPr>
      <w:ins w:id="785" w:author="Emanuel Covasa" w:date="2024-04-30T22:53:00Z">
        <w:r w:rsidRPr="002325F8">
          <w:rPr>
            <w:rFonts w:ascii="Microsoft Sans Serif" w:hAnsi="Microsoft Sans Serif" w:cs="Microsoft Sans Serif"/>
            <w:kern w:val="0"/>
            <w:lang w:val="en-GB"/>
            <w:rPrChange w:id="786" w:author="Emanuel Covasa" w:date="2024-04-30T22:54:00Z">
              <w:rPr>
                <w:rFonts w:ascii="AppleSystemUIFont" w:hAnsi="AppleSystemUIFont" w:cs="AppleSystemUIFont"/>
                <w:kern w:val="0"/>
                <w:sz w:val="26"/>
                <w:szCs w:val="26"/>
                <w:lang w:val="en-GB"/>
              </w:rPr>
            </w:rPrChange>
          </w:rPr>
          <w:t>About 75% of people may be chronically dehydrated.</w:t>
        </w:r>
      </w:ins>
    </w:p>
    <w:p w14:paraId="28D8713A" w14:textId="77777777" w:rsidR="002325F8" w:rsidRPr="002325F8" w:rsidRDefault="002325F8">
      <w:pPr>
        <w:pStyle w:val="ListParagraph"/>
        <w:numPr>
          <w:ilvl w:val="0"/>
          <w:numId w:val="47"/>
        </w:numPr>
        <w:autoSpaceDE w:val="0"/>
        <w:autoSpaceDN w:val="0"/>
        <w:adjustRightInd w:val="0"/>
        <w:rPr>
          <w:ins w:id="787" w:author="Emanuel Covasa" w:date="2024-04-30T22:53:00Z"/>
          <w:rFonts w:ascii="Microsoft Sans Serif" w:hAnsi="Microsoft Sans Serif" w:cs="Microsoft Sans Serif"/>
          <w:kern w:val="0"/>
          <w:lang w:val="en-GB"/>
          <w:rPrChange w:id="788" w:author="Emanuel Covasa" w:date="2024-04-30T22:54:00Z">
            <w:rPr>
              <w:ins w:id="789" w:author="Emanuel Covasa" w:date="2024-04-30T22:53:00Z"/>
              <w:rFonts w:ascii="AppleSystemUIFont" w:hAnsi="AppleSystemUIFont" w:cs="AppleSystemUIFont"/>
              <w:kern w:val="0"/>
              <w:sz w:val="26"/>
              <w:szCs w:val="26"/>
              <w:lang w:val="en-GB"/>
            </w:rPr>
          </w:rPrChange>
        </w:rPr>
        <w:pPrChange w:id="790" w:author="Emanuel Covasa" w:date="2024-04-30T22:53:00Z">
          <w:pPr>
            <w:pStyle w:val="ListParagraph"/>
            <w:numPr>
              <w:numId w:val="37"/>
            </w:numPr>
            <w:autoSpaceDE w:val="0"/>
            <w:autoSpaceDN w:val="0"/>
            <w:adjustRightInd w:val="0"/>
            <w:ind w:hanging="360"/>
          </w:pPr>
        </w:pPrChange>
      </w:pPr>
      <w:ins w:id="791" w:author="Emanuel Covasa" w:date="2024-04-30T22:53:00Z">
        <w:r w:rsidRPr="002325F8">
          <w:rPr>
            <w:rFonts w:ascii="Microsoft Sans Serif" w:hAnsi="Microsoft Sans Serif" w:cs="Microsoft Sans Serif"/>
            <w:kern w:val="0"/>
            <w:lang w:val="en-GB"/>
            <w:rPrChange w:id="792" w:author="Emanuel Covasa" w:date="2024-04-30T22:54:00Z">
              <w:rPr>
                <w:rFonts w:ascii="AppleSystemUIFont" w:hAnsi="AppleSystemUIFont" w:cs="AppleSystemUIFont"/>
                <w:kern w:val="0"/>
                <w:sz w:val="26"/>
                <w:szCs w:val="26"/>
                <w:lang w:val="en-GB"/>
              </w:rPr>
            </w:rPrChange>
          </w:rPr>
          <w:t>5-10% of elderly mortality is due to dehydration.</w:t>
        </w:r>
      </w:ins>
    </w:p>
    <w:p w14:paraId="127C8E06" w14:textId="77777777" w:rsidR="002325F8" w:rsidRPr="002325F8" w:rsidRDefault="002325F8">
      <w:pPr>
        <w:pStyle w:val="ListParagraph"/>
        <w:numPr>
          <w:ilvl w:val="0"/>
          <w:numId w:val="47"/>
        </w:numPr>
        <w:autoSpaceDE w:val="0"/>
        <w:autoSpaceDN w:val="0"/>
        <w:adjustRightInd w:val="0"/>
        <w:rPr>
          <w:ins w:id="793" w:author="Emanuel Covasa" w:date="2024-04-30T22:53:00Z"/>
          <w:rFonts w:ascii="Microsoft Sans Serif" w:hAnsi="Microsoft Sans Serif" w:cs="Microsoft Sans Serif"/>
          <w:kern w:val="0"/>
          <w:lang w:val="en-GB"/>
          <w:rPrChange w:id="794" w:author="Emanuel Covasa" w:date="2024-04-30T22:54:00Z">
            <w:rPr>
              <w:ins w:id="795" w:author="Emanuel Covasa" w:date="2024-04-30T22:53:00Z"/>
              <w:rFonts w:ascii="AppleSystemUIFont" w:hAnsi="AppleSystemUIFont" w:cs="AppleSystemUIFont"/>
              <w:kern w:val="0"/>
              <w:sz w:val="26"/>
              <w:szCs w:val="26"/>
              <w:lang w:val="en-GB"/>
            </w:rPr>
          </w:rPrChange>
        </w:rPr>
        <w:pPrChange w:id="796" w:author="Emanuel Covasa" w:date="2024-04-30T22:53:00Z">
          <w:pPr>
            <w:pStyle w:val="ListParagraph"/>
            <w:numPr>
              <w:numId w:val="37"/>
            </w:numPr>
            <w:autoSpaceDE w:val="0"/>
            <w:autoSpaceDN w:val="0"/>
            <w:adjustRightInd w:val="0"/>
            <w:ind w:hanging="360"/>
          </w:pPr>
        </w:pPrChange>
      </w:pPr>
      <w:ins w:id="797" w:author="Emanuel Covasa" w:date="2024-04-30T22:53:00Z">
        <w:r w:rsidRPr="002325F8">
          <w:rPr>
            <w:rFonts w:ascii="Microsoft Sans Serif" w:hAnsi="Microsoft Sans Serif" w:cs="Microsoft Sans Serif"/>
            <w:kern w:val="0"/>
            <w:lang w:val="en-GB"/>
            <w:rPrChange w:id="798" w:author="Emanuel Covasa" w:date="2024-04-30T22:54:00Z">
              <w:rPr>
                <w:rFonts w:ascii="AppleSystemUIFont" w:hAnsi="AppleSystemUIFont" w:cs="AppleSystemUIFont"/>
                <w:kern w:val="0"/>
                <w:sz w:val="26"/>
                <w:szCs w:val="26"/>
                <w:lang w:val="en-GB"/>
              </w:rPr>
            </w:rPrChange>
          </w:rPr>
          <w:t>37% of people often confuse thirst for hunger.</w:t>
        </w:r>
      </w:ins>
    </w:p>
    <w:p w14:paraId="4F612863" w14:textId="77777777" w:rsidR="002325F8" w:rsidRPr="002325F8" w:rsidRDefault="002325F8">
      <w:pPr>
        <w:pStyle w:val="ListParagraph"/>
        <w:numPr>
          <w:ilvl w:val="0"/>
          <w:numId w:val="47"/>
        </w:numPr>
        <w:autoSpaceDE w:val="0"/>
        <w:autoSpaceDN w:val="0"/>
        <w:adjustRightInd w:val="0"/>
        <w:rPr>
          <w:ins w:id="799" w:author="Emanuel Covasa" w:date="2024-04-30T22:53:00Z"/>
          <w:rFonts w:ascii="Microsoft Sans Serif" w:hAnsi="Microsoft Sans Serif" w:cs="Microsoft Sans Serif"/>
          <w:kern w:val="0"/>
          <w:lang w:val="en-GB"/>
          <w:rPrChange w:id="800" w:author="Emanuel Covasa" w:date="2024-04-30T22:54:00Z">
            <w:rPr>
              <w:ins w:id="801" w:author="Emanuel Covasa" w:date="2024-04-30T22:53:00Z"/>
              <w:rFonts w:ascii="AppleSystemUIFont" w:hAnsi="AppleSystemUIFont" w:cs="AppleSystemUIFont"/>
              <w:kern w:val="0"/>
              <w:sz w:val="26"/>
              <w:szCs w:val="26"/>
              <w:lang w:val="en-GB"/>
            </w:rPr>
          </w:rPrChange>
        </w:rPr>
        <w:pPrChange w:id="802" w:author="Emanuel Covasa" w:date="2024-04-30T22:53:00Z">
          <w:pPr>
            <w:pStyle w:val="ListParagraph"/>
            <w:numPr>
              <w:numId w:val="37"/>
            </w:numPr>
            <w:autoSpaceDE w:val="0"/>
            <w:autoSpaceDN w:val="0"/>
            <w:adjustRightInd w:val="0"/>
            <w:ind w:hanging="360"/>
          </w:pPr>
        </w:pPrChange>
      </w:pPr>
      <w:ins w:id="803" w:author="Emanuel Covasa" w:date="2024-04-30T22:53:00Z">
        <w:r w:rsidRPr="002325F8">
          <w:rPr>
            <w:rFonts w:ascii="Microsoft Sans Serif" w:hAnsi="Microsoft Sans Serif" w:cs="Microsoft Sans Serif"/>
            <w:kern w:val="0"/>
            <w:lang w:val="en-GB"/>
            <w:rPrChange w:id="804" w:author="Emanuel Covasa" w:date="2024-04-30T22:54:00Z">
              <w:rPr>
                <w:rFonts w:ascii="AppleSystemUIFont" w:hAnsi="AppleSystemUIFont" w:cs="AppleSystemUIFont"/>
                <w:kern w:val="0"/>
                <w:sz w:val="26"/>
                <w:szCs w:val="26"/>
                <w:lang w:val="en-GB"/>
              </w:rPr>
            </w:rPrChange>
          </w:rPr>
          <w:t>50% of children with gastroenteritis are dehydrated.</w:t>
        </w:r>
      </w:ins>
    </w:p>
    <w:p w14:paraId="5D573E3F" w14:textId="77777777" w:rsidR="002325F8" w:rsidRPr="002325F8" w:rsidRDefault="002325F8">
      <w:pPr>
        <w:pStyle w:val="ListParagraph"/>
        <w:numPr>
          <w:ilvl w:val="0"/>
          <w:numId w:val="47"/>
        </w:numPr>
        <w:autoSpaceDE w:val="0"/>
        <w:autoSpaceDN w:val="0"/>
        <w:adjustRightInd w:val="0"/>
        <w:rPr>
          <w:ins w:id="805" w:author="Emanuel Covasa" w:date="2024-04-30T22:53:00Z"/>
          <w:rFonts w:ascii="Microsoft Sans Serif" w:hAnsi="Microsoft Sans Serif" w:cs="Microsoft Sans Serif"/>
          <w:kern w:val="0"/>
          <w:lang w:val="en-GB"/>
          <w:rPrChange w:id="806" w:author="Emanuel Covasa" w:date="2024-04-30T22:54:00Z">
            <w:rPr>
              <w:ins w:id="807" w:author="Emanuel Covasa" w:date="2024-04-30T22:53:00Z"/>
              <w:rFonts w:ascii="AppleSystemUIFont" w:hAnsi="AppleSystemUIFont" w:cs="AppleSystemUIFont"/>
              <w:kern w:val="0"/>
              <w:sz w:val="26"/>
              <w:szCs w:val="26"/>
              <w:lang w:val="en-GB"/>
            </w:rPr>
          </w:rPrChange>
        </w:rPr>
        <w:pPrChange w:id="808" w:author="Emanuel Covasa" w:date="2024-04-30T22:53:00Z">
          <w:pPr>
            <w:pStyle w:val="ListParagraph"/>
            <w:numPr>
              <w:numId w:val="37"/>
            </w:numPr>
            <w:autoSpaceDE w:val="0"/>
            <w:autoSpaceDN w:val="0"/>
            <w:adjustRightInd w:val="0"/>
            <w:ind w:hanging="360"/>
          </w:pPr>
        </w:pPrChange>
      </w:pPr>
      <w:ins w:id="809" w:author="Emanuel Covasa" w:date="2024-04-30T22:53:00Z">
        <w:r w:rsidRPr="002325F8">
          <w:rPr>
            <w:rFonts w:ascii="Microsoft Sans Serif" w:hAnsi="Microsoft Sans Serif" w:cs="Microsoft Sans Serif"/>
            <w:kern w:val="0"/>
            <w:lang w:val="en-GB"/>
            <w:rPrChange w:id="810" w:author="Emanuel Covasa" w:date="2024-04-30T22:54:00Z">
              <w:rPr>
                <w:rFonts w:ascii="AppleSystemUIFont" w:hAnsi="AppleSystemUIFont" w:cs="AppleSystemUIFont"/>
                <w:kern w:val="0"/>
                <w:sz w:val="26"/>
                <w:szCs w:val="26"/>
                <w:lang w:val="en-GB"/>
              </w:rPr>
            </w:rPrChange>
          </w:rPr>
          <w:t>1 in 5 illnesses could be prevented with proper hydration.</w:t>
        </w:r>
      </w:ins>
    </w:p>
    <w:p w14:paraId="76FBE062" w14:textId="77777777" w:rsidR="002325F8" w:rsidRPr="002325F8" w:rsidRDefault="002325F8">
      <w:pPr>
        <w:pStyle w:val="ListParagraph"/>
        <w:numPr>
          <w:ilvl w:val="0"/>
          <w:numId w:val="47"/>
        </w:numPr>
        <w:autoSpaceDE w:val="0"/>
        <w:autoSpaceDN w:val="0"/>
        <w:adjustRightInd w:val="0"/>
        <w:rPr>
          <w:ins w:id="811" w:author="Emanuel Covasa" w:date="2024-04-30T22:53:00Z"/>
          <w:rFonts w:ascii="Microsoft Sans Serif" w:hAnsi="Microsoft Sans Serif" w:cs="Microsoft Sans Serif"/>
          <w:kern w:val="0"/>
          <w:lang w:val="en-GB"/>
          <w:rPrChange w:id="812" w:author="Emanuel Covasa" w:date="2024-04-30T22:54:00Z">
            <w:rPr>
              <w:ins w:id="813" w:author="Emanuel Covasa" w:date="2024-04-30T22:53:00Z"/>
              <w:rFonts w:ascii="AppleSystemUIFont" w:hAnsi="AppleSystemUIFont" w:cs="AppleSystemUIFont"/>
              <w:kern w:val="0"/>
              <w:sz w:val="26"/>
              <w:szCs w:val="26"/>
              <w:lang w:val="en-GB"/>
            </w:rPr>
          </w:rPrChange>
        </w:rPr>
        <w:pPrChange w:id="814" w:author="Emanuel Covasa" w:date="2024-04-30T22:53:00Z">
          <w:pPr>
            <w:pStyle w:val="ListParagraph"/>
            <w:numPr>
              <w:numId w:val="37"/>
            </w:numPr>
            <w:autoSpaceDE w:val="0"/>
            <w:autoSpaceDN w:val="0"/>
            <w:adjustRightInd w:val="0"/>
            <w:ind w:hanging="360"/>
          </w:pPr>
        </w:pPrChange>
      </w:pPr>
      <w:ins w:id="815" w:author="Emanuel Covasa" w:date="2024-04-30T22:53:00Z">
        <w:r w:rsidRPr="002325F8">
          <w:rPr>
            <w:rFonts w:ascii="Microsoft Sans Serif" w:hAnsi="Microsoft Sans Serif" w:cs="Microsoft Sans Serif"/>
            <w:kern w:val="0"/>
            <w:lang w:val="en-GB"/>
            <w:rPrChange w:id="816" w:author="Emanuel Covasa" w:date="2024-04-30T22:54:00Z">
              <w:rPr>
                <w:rFonts w:ascii="AppleSystemUIFont" w:hAnsi="AppleSystemUIFont" w:cs="AppleSystemUIFont"/>
                <w:kern w:val="0"/>
                <w:sz w:val="26"/>
                <w:szCs w:val="26"/>
                <w:lang w:val="en-GB"/>
              </w:rPr>
            </w:rPrChange>
          </w:rPr>
          <w:t>500+ dehydration deaths in the UK each year.</w:t>
        </w:r>
      </w:ins>
    </w:p>
    <w:p w14:paraId="37DC0637" w14:textId="72285D8D" w:rsidR="002325F8" w:rsidRPr="002325F8" w:rsidRDefault="002325F8">
      <w:pPr>
        <w:pStyle w:val="ListParagraph"/>
        <w:numPr>
          <w:ilvl w:val="0"/>
          <w:numId w:val="47"/>
        </w:numPr>
        <w:autoSpaceDE w:val="0"/>
        <w:autoSpaceDN w:val="0"/>
        <w:adjustRightInd w:val="0"/>
        <w:rPr>
          <w:ins w:id="817" w:author="Emanuel Covasa" w:date="2024-04-30T22:53:00Z"/>
          <w:rFonts w:ascii="Microsoft Sans Serif" w:hAnsi="Microsoft Sans Serif" w:cs="Microsoft Sans Serif"/>
          <w:kern w:val="0"/>
          <w:lang w:val="en-GB"/>
          <w:rPrChange w:id="818" w:author="Emanuel Covasa" w:date="2024-04-30T22:54:00Z">
            <w:rPr>
              <w:ins w:id="819" w:author="Emanuel Covasa" w:date="2024-04-30T22:53:00Z"/>
              <w:rFonts w:ascii="AppleSystemUIFont" w:hAnsi="AppleSystemUIFont" w:cs="AppleSystemUIFont"/>
              <w:kern w:val="0"/>
              <w:sz w:val="26"/>
              <w:szCs w:val="26"/>
              <w:lang w:val="en-GB"/>
            </w:rPr>
          </w:rPrChange>
        </w:rPr>
        <w:pPrChange w:id="820" w:author="Emanuel Covasa" w:date="2024-04-30T22:53:00Z">
          <w:pPr>
            <w:pStyle w:val="ListParagraph"/>
            <w:numPr>
              <w:numId w:val="37"/>
            </w:numPr>
            <w:autoSpaceDE w:val="0"/>
            <w:autoSpaceDN w:val="0"/>
            <w:adjustRightInd w:val="0"/>
            <w:ind w:hanging="360"/>
          </w:pPr>
        </w:pPrChange>
      </w:pPr>
      <w:ins w:id="821" w:author="Emanuel Covasa" w:date="2024-04-30T22:54:00Z">
        <w:r w:rsidRPr="002325F8">
          <w:rPr>
            <w:rFonts w:ascii="Microsoft Sans Serif" w:hAnsi="Microsoft Sans Serif" w:cs="Microsoft Sans Serif"/>
            <w:kern w:val="0"/>
            <w:lang w:val="en-GB"/>
          </w:rPr>
          <w:t>Diarrhoea</w:t>
        </w:r>
      </w:ins>
      <w:ins w:id="822" w:author="Emanuel Covasa" w:date="2024-04-30T22:53:00Z">
        <w:r w:rsidRPr="002325F8">
          <w:rPr>
            <w:rFonts w:ascii="Microsoft Sans Serif" w:hAnsi="Microsoft Sans Serif" w:cs="Microsoft Sans Serif"/>
            <w:kern w:val="0"/>
            <w:lang w:val="en-GB"/>
            <w:rPrChange w:id="823" w:author="Emanuel Covasa" w:date="2024-04-30T22:54:00Z">
              <w:rPr>
                <w:rFonts w:ascii="AppleSystemUIFont" w:hAnsi="AppleSystemUIFont" w:cs="AppleSystemUIFont"/>
                <w:kern w:val="0"/>
                <w:sz w:val="26"/>
                <w:szCs w:val="26"/>
                <w:lang w:val="en-GB"/>
              </w:rPr>
            </w:rPrChange>
          </w:rPr>
          <w:t>, linked to dehydration, is the second leading cause of death in children under five.</w:t>
        </w:r>
      </w:ins>
    </w:p>
    <w:p w14:paraId="0EE73424" w14:textId="77777777" w:rsidR="002325F8" w:rsidRPr="002325F8" w:rsidRDefault="002325F8">
      <w:pPr>
        <w:pStyle w:val="ListParagraph"/>
        <w:numPr>
          <w:ilvl w:val="0"/>
          <w:numId w:val="47"/>
        </w:numPr>
        <w:autoSpaceDE w:val="0"/>
        <w:autoSpaceDN w:val="0"/>
        <w:adjustRightInd w:val="0"/>
        <w:rPr>
          <w:ins w:id="824" w:author="Emanuel Covasa" w:date="2024-04-30T22:53:00Z"/>
          <w:rFonts w:ascii="Microsoft Sans Serif" w:hAnsi="Microsoft Sans Serif" w:cs="Microsoft Sans Serif"/>
          <w:kern w:val="0"/>
          <w:lang w:val="en-GB"/>
          <w:rPrChange w:id="825" w:author="Emanuel Covasa" w:date="2024-04-30T22:54:00Z">
            <w:rPr>
              <w:ins w:id="826" w:author="Emanuel Covasa" w:date="2024-04-30T22:53:00Z"/>
              <w:rFonts w:ascii="AppleSystemUIFont" w:hAnsi="AppleSystemUIFont" w:cs="AppleSystemUIFont"/>
              <w:kern w:val="0"/>
              <w:sz w:val="26"/>
              <w:szCs w:val="26"/>
              <w:lang w:val="en-GB"/>
            </w:rPr>
          </w:rPrChange>
        </w:rPr>
        <w:pPrChange w:id="827" w:author="Emanuel Covasa" w:date="2024-04-30T22:53:00Z">
          <w:pPr>
            <w:pStyle w:val="ListParagraph"/>
            <w:numPr>
              <w:numId w:val="37"/>
            </w:numPr>
            <w:autoSpaceDE w:val="0"/>
            <w:autoSpaceDN w:val="0"/>
            <w:adjustRightInd w:val="0"/>
            <w:ind w:hanging="360"/>
          </w:pPr>
        </w:pPrChange>
      </w:pPr>
      <w:ins w:id="828" w:author="Emanuel Covasa" w:date="2024-04-30T22:53:00Z">
        <w:r w:rsidRPr="002325F8">
          <w:rPr>
            <w:rFonts w:ascii="Microsoft Sans Serif" w:hAnsi="Microsoft Sans Serif" w:cs="Microsoft Sans Serif"/>
            <w:kern w:val="0"/>
            <w:lang w:val="en-GB"/>
            <w:rPrChange w:id="829" w:author="Emanuel Covasa" w:date="2024-04-30T22:54:00Z">
              <w:rPr>
                <w:rFonts w:ascii="AppleSystemUIFont" w:hAnsi="AppleSystemUIFont" w:cs="AppleSystemUIFont"/>
                <w:kern w:val="0"/>
                <w:sz w:val="26"/>
                <w:szCs w:val="26"/>
                <w:lang w:val="en-GB"/>
              </w:rPr>
            </w:rPrChange>
          </w:rPr>
          <w:t>Dehydration increases heat illness risk at just 2% body weight loss during physical activities.</w:t>
        </w:r>
      </w:ins>
    </w:p>
    <w:p w14:paraId="56C7F97B" w14:textId="77777777" w:rsidR="002325F8" w:rsidRPr="002325F8" w:rsidRDefault="002325F8">
      <w:pPr>
        <w:pStyle w:val="ListParagraph"/>
        <w:numPr>
          <w:ilvl w:val="0"/>
          <w:numId w:val="47"/>
        </w:numPr>
        <w:autoSpaceDE w:val="0"/>
        <w:autoSpaceDN w:val="0"/>
        <w:adjustRightInd w:val="0"/>
        <w:rPr>
          <w:ins w:id="830" w:author="Emanuel Covasa" w:date="2024-04-30T22:53:00Z"/>
          <w:rFonts w:ascii="Microsoft Sans Serif" w:hAnsi="Microsoft Sans Serif" w:cs="Microsoft Sans Serif"/>
          <w:kern w:val="0"/>
          <w:lang w:val="en-GB"/>
          <w:rPrChange w:id="831" w:author="Emanuel Covasa" w:date="2024-04-30T22:54:00Z">
            <w:rPr>
              <w:ins w:id="832" w:author="Emanuel Covasa" w:date="2024-04-30T22:53:00Z"/>
              <w:rFonts w:ascii="AppleSystemUIFont" w:hAnsi="AppleSystemUIFont" w:cs="AppleSystemUIFont"/>
              <w:kern w:val="0"/>
              <w:sz w:val="26"/>
              <w:szCs w:val="26"/>
              <w:lang w:val="en-GB"/>
            </w:rPr>
          </w:rPrChange>
        </w:rPr>
        <w:pPrChange w:id="833" w:author="Emanuel Covasa" w:date="2024-04-30T22:53:00Z">
          <w:pPr>
            <w:pStyle w:val="ListParagraph"/>
            <w:numPr>
              <w:numId w:val="37"/>
            </w:numPr>
            <w:autoSpaceDE w:val="0"/>
            <w:autoSpaceDN w:val="0"/>
            <w:adjustRightInd w:val="0"/>
            <w:ind w:hanging="360"/>
          </w:pPr>
        </w:pPrChange>
      </w:pPr>
      <w:ins w:id="834" w:author="Emanuel Covasa" w:date="2024-04-30T22:53:00Z">
        <w:r w:rsidRPr="002325F8">
          <w:rPr>
            <w:rFonts w:ascii="Microsoft Sans Serif" w:hAnsi="Microsoft Sans Serif" w:cs="Microsoft Sans Serif"/>
            <w:kern w:val="0"/>
            <w:lang w:val="en-GB"/>
            <w:rPrChange w:id="835" w:author="Emanuel Covasa" w:date="2024-04-30T22:54:00Z">
              <w:rPr>
                <w:rFonts w:ascii="AppleSystemUIFont" w:hAnsi="AppleSystemUIFont" w:cs="AppleSystemUIFont"/>
                <w:kern w:val="0"/>
                <w:sz w:val="26"/>
                <w:szCs w:val="26"/>
                <w:lang w:val="en-GB"/>
              </w:rPr>
            </w:rPrChange>
          </w:rPr>
          <w:t xml:space="preserve">Over 25% of marathon runners have had dehydration-related </w:t>
        </w:r>
        <w:proofErr w:type="spellStart"/>
        <w:r w:rsidRPr="002325F8">
          <w:rPr>
            <w:rFonts w:ascii="Microsoft Sans Serif" w:hAnsi="Microsoft Sans Serif" w:cs="Microsoft Sans Serif"/>
            <w:kern w:val="0"/>
            <w:lang w:val="en-GB"/>
            <w:rPrChange w:id="836" w:author="Emanuel Covasa" w:date="2024-04-30T22:54:00Z">
              <w:rPr>
                <w:rFonts w:ascii="AppleSystemUIFont" w:hAnsi="AppleSystemUIFont" w:cs="AppleSystemUIFont"/>
                <w:kern w:val="0"/>
                <w:sz w:val="26"/>
                <w:szCs w:val="26"/>
                <w:lang w:val="en-GB"/>
              </w:rPr>
            </w:rPrChange>
          </w:rPr>
          <w:t>hyponatremia</w:t>
        </w:r>
        <w:proofErr w:type="spellEnd"/>
        <w:r w:rsidRPr="002325F8">
          <w:rPr>
            <w:rFonts w:ascii="Microsoft Sans Serif" w:hAnsi="Microsoft Sans Serif" w:cs="Microsoft Sans Serif"/>
            <w:kern w:val="0"/>
            <w:lang w:val="en-GB"/>
            <w:rPrChange w:id="837" w:author="Emanuel Covasa" w:date="2024-04-30T22:54:00Z">
              <w:rPr>
                <w:rFonts w:ascii="AppleSystemUIFont" w:hAnsi="AppleSystemUIFont" w:cs="AppleSystemUIFont"/>
                <w:kern w:val="0"/>
                <w:sz w:val="26"/>
                <w:szCs w:val="26"/>
                <w:lang w:val="en-GB"/>
              </w:rPr>
            </w:rPrChange>
          </w:rPr>
          <w:t>.</w:t>
        </w:r>
      </w:ins>
    </w:p>
    <w:p w14:paraId="50BACA8F" w14:textId="77777777" w:rsidR="002325F8" w:rsidRPr="002325F8" w:rsidRDefault="002325F8">
      <w:pPr>
        <w:pStyle w:val="ListParagraph"/>
        <w:numPr>
          <w:ilvl w:val="0"/>
          <w:numId w:val="47"/>
        </w:numPr>
        <w:autoSpaceDE w:val="0"/>
        <w:autoSpaceDN w:val="0"/>
        <w:adjustRightInd w:val="0"/>
        <w:rPr>
          <w:ins w:id="838" w:author="Emanuel Covasa" w:date="2024-04-30T22:53:00Z"/>
          <w:rFonts w:ascii="Microsoft Sans Serif" w:hAnsi="Microsoft Sans Serif" w:cs="Microsoft Sans Serif"/>
          <w:kern w:val="0"/>
          <w:lang w:val="en-GB"/>
          <w:rPrChange w:id="839" w:author="Emanuel Covasa" w:date="2024-04-30T22:54:00Z">
            <w:rPr>
              <w:ins w:id="840" w:author="Emanuel Covasa" w:date="2024-04-30T22:53:00Z"/>
              <w:rFonts w:ascii="AppleSystemUIFont" w:hAnsi="AppleSystemUIFont" w:cs="AppleSystemUIFont"/>
              <w:kern w:val="0"/>
              <w:sz w:val="26"/>
              <w:szCs w:val="26"/>
              <w:lang w:val="en-GB"/>
            </w:rPr>
          </w:rPrChange>
        </w:rPr>
        <w:pPrChange w:id="841" w:author="Emanuel Covasa" w:date="2024-04-30T22:53:00Z">
          <w:pPr>
            <w:pStyle w:val="ListParagraph"/>
            <w:numPr>
              <w:numId w:val="37"/>
            </w:numPr>
            <w:autoSpaceDE w:val="0"/>
            <w:autoSpaceDN w:val="0"/>
            <w:adjustRightInd w:val="0"/>
            <w:ind w:hanging="360"/>
          </w:pPr>
        </w:pPrChange>
      </w:pPr>
      <w:ins w:id="842" w:author="Emanuel Covasa" w:date="2024-04-30T22:53:00Z">
        <w:r w:rsidRPr="002325F8">
          <w:rPr>
            <w:rFonts w:ascii="Microsoft Sans Serif" w:hAnsi="Microsoft Sans Serif" w:cs="Microsoft Sans Serif"/>
            <w:kern w:val="0"/>
            <w:lang w:val="en-GB"/>
            <w:rPrChange w:id="843" w:author="Emanuel Covasa" w:date="2024-04-30T22:54:00Z">
              <w:rPr>
                <w:rFonts w:ascii="AppleSystemUIFont" w:hAnsi="AppleSystemUIFont" w:cs="AppleSystemUIFont"/>
                <w:kern w:val="0"/>
                <w:sz w:val="26"/>
                <w:szCs w:val="26"/>
                <w:lang w:val="en-GB"/>
              </w:rPr>
            </w:rPrChange>
          </w:rPr>
          <w:t>Nearly 80% of working people don’t drink enough water.</w:t>
        </w:r>
      </w:ins>
    </w:p>
    <w:p w14:paraId="28F9B8DA" w14:textId="77777777" w:rsidR="002325F8" w:rsidRPr="002325F8" w:rsidRDefault="002325F8">
      <w:pPr>
        <w:pStyle w:val="ListParagraph"/>
        <w:numPr>
          <w:ilvl w:val="0"/>
          <w:numId w:val="47"/>
        </w:numPr>
        <w:autoSpaceDE w:val="0"/>
        <w:autoSpaceDN w:val="0"/>
        <w:adjustRightInd w:val="0"/>
        <w:rPr>
          <w:ins w:id="844" w:author="Emanuel Covasa" w:date="2024-04-30T22:53:00Z"/>
          <w:rFonts w:ascii="Microsoft Sans Serif" w:hAnsi="Microsoft Sans Serif" w:cs="Microsoft Sans Serif"/>
          <w:kern w:val="0"/>
          <w:lang w:val="en-GB"/>
          <w:rPrChange w:id="845" w:author="Emanuel Covasa" w:date="2024-04-30T22:54:00Z">
            <w:rPr>
              <w:ins w:id="846" w:author="Emanuel Covasa" w:date="2024-04-30T22:53:00Z"/>
              <w:rFonts w:ascii="AppleSystemUIFont" w:hAnsi="AppleSystemUIFont" w:cs="AppleSystemUIFont"/>
              <w:kern w:val="0"/>
              <w:sz w:val="26"/>
              <w:szCs w:val="26"/>
              <w:lang w:val="en-GB"/>
            </w:rPr>
          </w:rPrChange>
        </w:rPr>
        <w:pPrChange w:id="847" w:author="Emanuel Covasa" w:date="2024-04-30T22:53:00Z">
          <w:pPr>
            <w:pStyle w:val="ListParagraph"/>
            <w:numPr>
              <w:numId w:val="37"/>
            </w:numPr>
            <w:autoSpaceDE w:val="0"/>
            <w:autoSpaceDN w:val="0"/>
            <w:adjustRightInd w:val="0"/>
            <w:ind w:hanging="360"/>
          </w:pPr>
        </w:pPrChange>
      </w:pPr>
      <w:ins w:id="848" w:author="Emanuel Covasa" w:date="2024-04-30T22:53:00Z">
        <w:r w:rsidRPr="002325F8">
          <w:rPr>
            <w:rFonts w:ascii="Microsoft Sans Serif" w:hAnsi="Microsoft Sans Serif" w:cs="Microsoft Sans Serif"/>
            <w:kern w:val="0"/>
            <w:lang w:val="en-GB"/>
            <w:rPrChange w:id="849" w:author="Emanuel Covasa" w:date="2024-04-30T22:54:00Z">
              <w:rPr>
                <w:rFonts w:ascii="AppleSystemUIFont" w:hAnsi="AppleSystemUIFont" w:cs="AppleSystemUIFont"/>
                <w:kern w:val="0"/>
                <w:sz w:val="26"/>
                <w:szCs w:val="26"/>
                <w:lang w:val="en-GB"/>
              </w:rPr>
            </w:rPrChange>
          </w:rPr>
          <w:t>Since 1979, heat-related illnesses have caused over 9,000 deaths in the U.S., with dehydration a major factor.</w:t>
        </w:r>
      </w:ins>
    </w:p>
    <w:p w14:paraId="0F354210" w14:textId="1F9121F3" w:rsidR="002325F8" w:rsidRPr="002325F8" w:rsidRDefault="002325F8">
      <w:pPr>
        <w:pStyle w:val="ListParagraph"/>
        <w:numPr>
          <w:ilvl w:val="0"/>
          <w:numId w:val="47"/>
        </w:numPr>
        <w:autoSpaceDE w:val="0"/>
        <w:autoSpaceDN w:val="0"/>
        <w:adjustRightInd w:val="0"/>
        <w:rPr>
          <w:ins w:id="850" w:author="Emanuel Covasa" w:date="2024-04-30T22:53:00Z"/>
          <w:rFonts w:ascii="Microsoft Sans Serif" w:hAnsi="Microsoft Sans Serif" w:cs="Microsoft Sans Serif"/>
          <w:kern w:val="0"/>
          <w:lang w:val="en-GB"/>
          <w:rPrChange w:id="851" w:author="Emanuel Covasa" w:date="2024-04-30T22:54:00Z">
            <w:rPr>
              <w:ins w:id="852" w:author="Emanuel Covasa" w:date="2024-04-30T22:53:00Z"/>
              <w:rFonts w:ascii="AppleSystemUIFont" w:hAnsi="AppleSystemUIFont" w:cs="AppleSystemUIFont"/>
              <w:kern w:val="0"/>
              <w:sz w:val="26"/>
              <w:szCs w:val="26"/>
              <w:lang w:val="en-GB"/>
            </w:rPr>
          </w:rPrChange>
        </w:rPr>
        <w:pPrChange w:id="853" w:author="Emanuel Covasa" w:date="2024-04-30T22:53:00Z">
          <w:pPr>
            <w:pStyle w:val="ListParagraph"/>
            <w:numPr>
              <w:numId w:val="37"/>
            </w:numPr>
            <w:autoSpaceDE w:val="0"/>
            <w:autoSpaceDN w:val="0"/>
            <w:adjustRightInd w:val="0"/>
            <w:ind w:hanging="360"/>
          </w:pPr>
        </w:pPrChange>
      </w:pPr>
      <w:ins w:id="854" w:author="Emanuel Covasa" w:date="2024-04-30T22:53:00Z">
        <w:r w:rsidRPr="002325F8">
          <w:rPr>
            <w:rFonts w:ascii="Microsoft Sans Serif" w:hAnsi="Microsoft Sans Serif" w:cs="Microsoft Sans Serif"/>
            <w:kern w:val="0"/>
            <w:lang w:val="en-GB"/>
            <w:rPrChange w:id="855" w:author="Emanuel Covasa" w:date="2024-04-30T22:54:00Z">
              <w:rPr>
                <w:rFonts w:ascii="AppleSystemUIFont" w:hAnsi="AppleSystemUIFont" w:cs="AppleSystemUIFont"/>
                <w:kern w:val="0"/>
                <w:sz w:val="26"/>
                <w:szCs w:val="26"/>
                <w:lang w:val="en-GB"/>
              </w:rPr>
            </w:rPrChange>
          </w:rPr>
          <w:t xml:space="preserve">1 in 10 sickness consultations for international </w:t>
        </w:r>
      </w:ins>
      <w:ins w:id="856" w:author="Emanuel Covasa" w:date="2024-04-30T22:54:00Z">
        <w:r w:rsidRPr="002325F8">
          <w:rPr>
            <w:rFonts w:ascii="Microsoft Sans Serif" w:hAnsi="Microsoft Sans Serif" w:cs="Microsoft Sans Serif"/>
            <w:kern w:val="0"/>
            <w:lang w:val="en-GB"/>
          </w:rPr>
          <w:t>travellers</w:t>
        </w:r>
      </w:ins>
      <w:ins w:id="857" w:author="Emanuel Covasa" w:date="2024-04-30T22:53:00Z">
        <w:r w:rsidRPr="002325F8">
          <w:rPr>
            <w:rFonts w:ascii="Microsoft Sans Serif" w:hAnsi="Microsoft Sans Serif" w:cs="Microsoft Sans Serif"/>
            <w:kern w:val="0"/>
            <w:lang w:val="en-GB"/>
            <w:rPrChange w:id="858" w:author="Emanuel Covasa" w:date="2024-04-30T22:54:00Z">
              <w:rPr>
                <w:rFonts w:ascii="AppleSystemUIFont" w:hAnsi="AppleSystemUIFont" w:cs="AppleSystemUIFont"/>
                <w:kern w:val="0"/>
                <w:sz w:val="26"/>
                <w:szCs w:val="26"/>
                <w:lang w:val="en-GB"/>
              </w:rPr>
            </w:rPrChange>
          </w:rPr>
          <w:t xml:space="preserve"> are due to dehydration.</w:t>
        </w:r>
      </w:ins>
    </w:p>
    <w:p w14:paraId="09342281" w14:textId="77777777" w:rsidR="002325F8" w:rsidRPr="002325F8" w:rsidRDefault="002325F8">
      <w:pPr>
        <w:pStyle w:val="ListParagraph"/>
        <w:numPr>
          <w:ilvl w:val="0"/>
          <w:numId w:val="47"/>
        </w:numPr>
        <w:autoSpaceDE w:val="0"/>
        <w:autoSpaceDN w:val="0"/>
        <w:adjustRightInd w:val="0"/>
        <w:rPr>
          <w:ins w:id="859" w:author="Emanuel Covasa" w:date="2024-04-30T22:53:00Z"/>
          <w:rFonts w:ascii="Microsoft Sans Serif" w:hAnsi="Microsoft Sans Serif" w:cs="Microsoft Sans Serif"/>
          <w:kern w:val="0"/>
          <w:lang w:val="en-GB"/>
          <w:rPrChange w:id="860" w:author="Emanuel Covasa" w:date="2024-04-30T22:54:00Z">
            <w:rPr>
              <w:ins w:id="861" w:author="Emanuel Covasa" w:date="2024-04-30T22:53:00Z"/>
              <w:rFonts w:ascii="AppleSystemUIFont" w:hAnsi="AppleSystemUIFont" w:cs="AppleSystemUIFont"/>
              <w:kern w:val="0"/>
              <w:sz w:val="26"/>
              <w:szCs w:val="26"/>
              <w:lang w:val="en-GB"/>
            </w:rPr>
          </w:rPrChange>
        </w:rPr>
        <w:pPrChange w:id="862" w:author="Emanuel Covasa" w:date="2024-04-30T22:53:00Z">
          <w:pPr>
            <w:pStyle w:val="ListParagraph"/>
            <w:numPr>
              <w:numId w:val="37"/>
            </w:numPr>
            <w:autoSpaceDE w:val="0"/>
            <w:autoSpaceDN w:val="0"/>
            <w:adjustRightInd w:val="0"/>
            <w:ind w:hanging="360"/>
          </w:pPr>
        </w:pPrChange>
      </w:pPr>
      <w:ins w:id="863" w:author="Emanuel Covasa" w:date="2024-04-30T22:53:00Z">
        <w:r w:rsidRPr="002325F8">
          <w:rPr>
            <w:rFonts w:ascii="Microsoft Sans Serif" w:hAnsi="Microsoft Sans Serif" w:cs="Microsoft Sans Serif"/>
            <w:kern w:val="0"/>
            <w:lang w:val="en-GB"/>
            <w:rPrChange w:id="864" w:author="Emanuel Covasa" w:date="2024-04-30T22:54:00Z">
              <w:rPr>
                <w:rFonts w:ascii="AppleSystemUIFont" w:hAnsi="AppleSystemUIFont" w:cs="AppleSystemUIFont"/>
                <w:kern w:val="0"/>
                <w:sz w:val="26"/>
                <w:szCs w:val="26"/>
                <w:lang w:val="en-GB"/>
              </w:rPr>
            </w:rPrChange>
          </w:rPr>
          <w:t>Dehydration contributes to 3% of elderly deaths in the U.S.</w:t>
        </w:r>
      </w:ins>
    </w:p>
    <w:p w14:paraId="301C554E" w14:textId="77777777" w:rsidR="002325F8" w:rsidRPr="002325F8" w:rsidRDefault="002325F8">
      <w:pPr>
        <w:pStyle w:val="ListParagraph"/>
        <w:numPr>
          <w:ilvl w:val="0"/>
          <w:numId w:val="47"/>
        </w:numPr>
        <w:autoSpaceDE w:val="0"/>
        <w:autoSpaceDN w:val="0"/>
        <w:adjustRightInd w:val="0"/>
        <w:rPr>
          <w:ins w:id="865" w:author="Emanuel Covasa" w:date="2024-04-30T22:53:00Z"/>
          <w:rFonts w:ascii="Microsoft Sans Serif" w:hAnsi="Microsoft Sans Serif" w:cs="Microsoft Sans Serif"/>
          <w:kern w:val="0"/>
          <w:lang w:val="en-GB"/>
          <w:rPrChange w:id="866" w:author="Emanuel Covasa" w:date="2024-04-30T22:54:00Z">
            <w:rPr>
              <w:ins w:id="867" w:author="Emanuel Covasa" w:date="2024-04-30T22:53:00Z"/>
              <w:rFonts w:ascii="AppleSystemUIFont" w:hAnsi="AppleSystemUIFont" w:cs="AppleSystemUIFont"/>
              <w:kern w:val="0"/>
              <w:sz w:val="26"/>
              <w:szCs w:val="26"/>
              <w:lang w:val="en-GB"/>
            </w:rPr>
          </w:rPrChange>
        </w:rPr>
        <w:pPrChange w:id="868" w:author="Emanuel Covasa" w:date="2024-04-30T22:53:00Z">
          <w:pPr>
            <w:pStyle w:val="ListParagraph"/>
            <w:numPr>
              <w:numId w:val="37"/>
            </w:numPr>
            <w:autoSpaceDE w:val="0"/>
            <w:autoSpaceDN w:val="0"/>
            <w:adjustRightInd w:val="0"/>
            <w:ind w:hanging="360"/>
          </w:pPr>
        </w:pPrChange>
      </w:pPr>
      <w:ins w:id="869" w:author="Emanuel Covasa" w:date="2024-04-30T22:53:00Z">
        <w:r w:rsidRPr="002325F8">
          <w:rPr>
            <w:rFonts w:ascii="Microsoft Sans Serif" w:hAnsi="Microsoft Sans Serif" w:cs="Microsoft Sans Serif"/>
            <w:kern w:val="0"/>
            <w:lang w:val="en-GB"/>
            <w:rPrChange w:id="870" w:author="Emanuel Covasa" w:date="2024-04-30T22:54:00Z">
              <w:rPr>
                <w:rFonts w:ascii="AppleSystemUIFont" w:hAnsi="AppleSystemUIFont" w:cs="AppleSystemUIFont"/>
                <w:kern w:val="0"/>
                <w:sz w:val="26"/>
                <w:szCs w:val="26"/>
                <w:lang w:val="en-GB"/>
              </w:rPr>
            </w:rPrChange>
          </w:rPr>
          <w:t>Over 4 million people die yearly from dehydration-related diseases.</w:t>
        </w:r>
      </w:ins>
    </w:p>
    <w:p w14:paraId="4A014BC8" w14:textId="36FEE99F" w:rsidR="002325F8" w:rsidRPr="002325F8" w:rsidRDefault="002325F8">
      <w:pPr>
        <w:pStyle w:val="ListParagraph"/>
        <w:numPr>
          <w:ilvl w:val="0"/>
          <w:numId w:val="47"/>
        </w:numPr>
        <w:autoSpaceDE w:val="0"/>
        <w:autoSpaceDN w:val="0"/>
        <w:adjustRightInd w:val="0"/>
        <w:rPr>
          <w:ins w:id="871" w:author="Emanuel Covasa" w:date="2024-04-30T22:53:00Z"/>
          <w:rFonts w:ascii="Microsoft Sans Serif" w:hAnsi="Microsoft Sans Serif" w:cs="Microsoft Sans Serif"/>
          <w:kern w:val="0"/>
          <w:lang w:val="en-GB"/>
          <w:rPrChange w:id="872" w:author="Emanuel Covasa" w:date="2024-04-30T22:54:00Z">
            <w:rPr>
              <w:ins w:id="873" w:author="Emanuel Covasa" w:date="2024-04-30T22:53:00Z"/>
              <w:rFonts w:ascii="AppleSystemUIFont" w:hAnsi="AppleSystemUIFont" w:cs="AppleSystemUIFont"/>
              <w:kern w:val="0"/>
              <w:sz w:val="26"/>
              <w:szCs w:val="26"/>
              <w:lang w:val="en-GB"/>
            </w:rPr>
          </w:rPrChange>
        </w:rPr>
        <w:pPrChange w:id="874" w:author="Emanuel Covasa" w:date="2024-04-30T22:53:00Z">
          <w:pPr>
            <w:pStyle w:val="ListParagraph"/>
            <w:numPr>
              <w:numId w:val="37"/>
            </w:numPr>
            <w:autoSpaceDE w:val="0"/>
            <w:autoSpaceDN w:val="0"/>
            <w:adjustRightInd w:val="0"/>
            <w:ind w:hanging="360"/>
          </w:pPr>
        </w:pPrChange>
      </w:pPr>
      <w:ins w:id="875" w:author="Emanuel Covasa" w:date="2024-04-30T22:53:00Z">
        <w:r w:rsidRPr="002325F8">
          <w:rPr>
            <w:rFonts w:ascii="Microsoft Sans Serif" w:hAnsi="Microsoft Sans Serif" w:cs="Microsoft Sans Serif"/>
            <w:kern w:val="0"/>
            <w:lang w:val="en-GB"/>
            <w:rPrChange w:id="876" w:author="Emanuel Covasa" w:date="2024-04-30T22:54:00Z">
              <w:rPr>
                <w:rFonts w:ascii="AppleSystemUIFont" w:hAnsi="AppleSystemUIFont" w:cs="AppleSystemUIFont"/>
                <w:kern w:val="0"/>
                <w:sz w:val="26"/>
                <w:szCs w:val="26"/>
                <w:lang w:val="en-GB"/>
              </w:rPr>
            </w:rPrChange>
          </w:rPr>
          <w:t xml:space="preserve">2 to 3 </w:t>
        </w:r>
      </w:ins>
      <w:ins w:id="877" w:author="Emanuel Covasa" w:date="2024-04-30T22:54:00Z">
        <w:r w:rsidRPr="002325F8">
          <w:rPr>
            <w:rFonts w:ascii="Microsoft Sans Serif" w:hAnsi="Microsoft Sans Serif" w:cs="Microsoft Sans Serif"/>
            <w:kern w:val="0"/>
            <w:lang w:val="en-GB"/>
          </w:rPr>
          <w:t>litters</w:t>
        </w:r>
      </w:ins>
      <w:ins w:id="878" w:author="Emanuel Covasa" w:date="2024-04-30T22:53:00Z">
        <w:r w:rsidRPr="002325F8">
          <w:rPr>
            <w:rFonts w:ascii="Microsoft Sans Serif" w:hAnsi="Microsoft Sans Serif" w:cs="Microsoft Sans Serif"/>
            <w:kern w:val="0"/>
            <w:lang w:val="en-GB"/>
            <w:rPrChange w:id="879" w:author="Emanuel Covasa" w:date="2024-04-30T22:54:00Z">
              <w:rPr>
                <w:rFonts w:ascii="AppleSystemUIFont" w:hAnsi="AppleSystemUIFont" w:cs="AppleSystemUIFont"/>
                <w:kern w:val="0"/>
                <w:sz w:val="26"/>
                <w:szCs w:val="26"/>
                <w:lang w:val="en-GB"/>
              </w:rPr>
            </w:rPrChange>
          </w:rPr>
          <w:t xml:space="preserve"> of water per hour can be lost during intense exercise, increasing dehydration risks.</w:t>
        </w:r>
      </w:ins>
    </w:p>
    <w:p w14:paraId="38A9B90C" w14:textId="77777777" w:rsidR="002325F8" w:rsidRPr="002325F8" w:rsidDel="006239DF" w:rsidRDefault="002325F8">
      <w:pPr>
        <w:ind w:left="720"/>
        <w:rPr>
          <w:del w:id="880" w:author="Emanuel Covasa" w:date="2024-04-30T23:10:00Z"/>
          <w:rFonts w:ascii="Microsoft Sans Serif" w:hAnsi="Microsoft Sans Serif" w:cs="Microsoft Sans Serif"/>
          <w:rPrChange w:id="881" w:author="Emanuel Covasa" w:date="2024-04-30T22:54:00Z">
            <w:rPr>
              <w:del w:id="882" w:author="Emanuel Covasa" w:date="2024-04-30T23:10:00Z"/>
              <w:lang w:val="en-GB"/>
            </w:rPr>
          </w:rPrChange>
        </w:rPr>
        <w:pPrChange w:id="883" w:author="Emanuel Covasa" w:date="2024-04-30T22:52:00Z">
          <w:pPr>
            <w:autoSpaceDE w:val="0"/>
            <w:autoSpaceDN w:val="0"/>
            <w:adjustRightInd w:val="0"/>
          </w:pPr>
        </w:pPrChange>
      </w:pPr>
    </w:p>
    <w:p w14:paraId="7478717E" w14:textId="77777777" w:rsidR="002325F8" w:rsidRDefault="002325F8" w:rsidP="009B7293">
      <w:pPr>
        <w:pStyle w:val="Heading2"/>
        <w:rPr>
          <w:ins w:id="884" w:author="Emanuel Covasa" w:date="2024-04-30T22:57:00Z"/>
          <w:b/>
          <w:bCs/>
          <w:sz w:val="28"/>
          <w:szCs w:val="28"/>
          <w:lang w:val="en-GB"/>
        </w:rPr>
      </w:pPr>
      <w:bookmarkStart w:id="885" w:name="_Toc165398021"/>
    </w:p>
    <w:p w14:paraId="0E35837E" w14:textId="75CD215F" w:rsidR="00892E42" w:rsidRPr="009B7293" w:rsidRDefault="00892E42">
      <w:pPr>
        <w:pStyle w:val="Heading2"/>
        <w:numPr>
          <w:ilvl w:val="0"/>
          <w:numId w:val="37"/>
        </w:numPr>
        <w:rPr>
          <w:b/>
          <w:bCs/>
          <w:sz w:val="28"/>
          <w:szCs w:val="28"/>
          <w:lang w:val="en-GB"/>
        </w:rPr>
        <w:pPrChange w:id="886" w:author="Emanuel Covasa - STUDENT" w:date="2024-05-02T15:39:00Z">
          <w:pPr>
            <w:pStyle w:val="Heading2"/>
          </w:pPr>
        </w:pPrChange>
      </w:pPr>
      <w:bookmarkStart w:id="887" w:name="_Toc165561356"/>
      <w:r w:rsidRPr="009B7293">
        <w:rPr>
          <w:b/>
          <w:bCs/>
          <w:sz w:val="28"/>
          <w:szCs w:val="28"/>
          <w:lang w:val="en-GB"/>
        </w:rPr>
        <w:t>Hydration Market Analysis:</w:t>
      </w:r>
      <w:bookmarkEnd w:id="885"/>
      <w:bookmarkEnd w:id="887"/>
    </w:p>
    <w:p w14:paraId="56BD861D" w14:textId="40BF40DC" w:rsidR="00201824" w:rsidRPr="00892E42" w:rsidRDefault="00892E42" w:rsidP="00110956">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There is a notable absence of solutions that combine hydration tracking with sustainable practices.</w:t>
      </w:r>
    </w:p>
    <w:p w14:paraId="070402C7" w14:textId="19C95933" w:rsidR="009626F2" w:rsidRDefault="00892E42" w:rsidP="009626F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bookmarkStart w:id="888" w:name="_Toc165398022"/>
    </w:p>
    <w:p w14:paraId="433E71AF" w14:textId="77777777" w:rsidR="009626F2" w:rsidRPr="009626F2" w:rsidDel="006239DF" w:rsidRDefault="009626F2" w:rsidP="009626F2">
      <w:pPr>
        <w:autoSpaceDE w:val="0"/>
        <w:autoSpaceDN w:val="0"/>
        <w:adjustRightInd w:val="0"/>
        <w:rPr>
          <w:del w:id="889" w:author="Emanuel Covasa" w:date="2024-04-30T23:11:00Z"/>
          <w:rFonts w:ascii="Microsoft Sans Serif" w:hAnsi="Microsoft Sans Serif" w:cs="Microsoft Sans Serif"/>
          <w:kern w:val="0"/>
          <w:lang w:val="en-GB"/>
        </w:rPr>
      </w:pPr>
    </w:p>
    <w:p w14:paraId="2C6D7A1B" w14:textId="53431859" w:rsidR="00892E42" w:rsidRPr="009B7293" w:rsidRDefault="00892E42" w:rsidP="009B7293">
      <w:pPr>
        <w:pStyle w:val="Heading1"/>
        <w:rPr>
          <w:b/>
          <w:bCs/>
          <w:sz w:val="32"/>
          <w:szCs w:val="32"/>
          <w:u w:val="single"/>
          <w:lang w:val="en-GB"/>
        </w:rPr>
      </w:pPr>
      <w:bookmarkStart w:id="890" w:name="_Toc165561357"/>
      <w:r w:rsidRPr="009B7293">
        <w:rPr>
          <w:b/>
          <w:bCs/>
          <w:sz w:val="32"/>
          <w:szCs w:val="32"/>
          <w:u w:val="single"/>
          <w:lang w:val="en-GB"/>
        </w:rPr>
        <w:t>Project Solution Summary</w:t>
      </w:r>
      <w:ins w:id="891" w:author="Emanuel Covasa" w:date="2024-04-30T17:11:00Z">
        <w:r w:rsidR="000C43EE">
          <w:rPr>
            <w:b/>
            <w:bCs/>
            <w:sz w:val="32"/>
            <w:szCs w:val="32"/>
            <w:u w:val="single"/>
            <w:lang w:val="en-GB"/>
          </w:rPr>
          <w:t>(update)</w:t>
        </w:r>
      </w:ins>
      <w:r w:rsidRPr="009B7293">
        <w:rPr>
          <w:b/>
          <w:bCs/>
          <w:sz w:val="32"/>
          <w:szCs w:val="32"/>
          <w:u w:val="single"/>
          <w:lang w:val="en-GB"/>
        </w:rPr>
        <w:t>:</w:t>
      </w:r>
      <w:bookmarkEnd w:id="888"/>
      <w:bookmarkEnd w:id="890"/>
    </w:p>
    <w:p w14:paraId="7EF22776" w14:textId="77777777" w:rsid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The Smart Hydration Companion project represents a significant leap forward in personal health technology, merging the conveniences of modern IoT devices with the essential human need for hydration. This innovative project is designed to address common obstacles to staying hydrated by providing a user-friendly, interactive solution that does more than just remind users to drink water. Here's an expanded view on how this project stands as a comprehensive solution to hydration management:</w:t>
      </w:r>
    </w:p>
    <w:p w14:paraId="5A6ABA82" w14:textId="77777777" w:rsidR="005D580F" w:rsidRPr="00892E42" w:rsidRDefault="005D580F" w:rsidP="00892E42">
      <w:pPr>
        <w:autoSpaceDE w:val="0"/>
        <w:autoSpaceDN w:val="0"/>
        <w:adjustRightInd w:val="0"/>
        <w:ind w:firstLine="360"/>
        <w:rPr>
          <w:rFonts w:ascii="Microsoft Sans Serif" w:hAnsi="Microsoft Sans Serif" w:cs="Microsoft Sans Serif"/>
          <w:kern w:val="0"/>
          <w:lang w:val="en-GB"/>
        </w:rPr>
      </w:pPr>
    </w:p>
    <w:p w14:paraId="2AE0C8EA" w14:textId="3DFBA137" w:rsidR="00892E42" w:rsidRPr="009B7293" w:rsidRDefault="00892E42" w:rsidP="009B7293">
      <w:pPr>
        <w:pStyle w:val="Heading2"/>
        <w:numPr>
          <w:ilvl w:val="0"/>
          <w:numId w:val="37"/>
        </w:numPr>
        <w:rPr>
          <w:b/>
          <w:bCs/>
          <w:sz w:val="28"/>
          <w:szCs w:val="28"/>
          <w:lang w:val="en-GB"/>
        </w:rPr>
      </w:pPr>
      <w:bookmarkStart w:id="892" w:name="_Toc165398023"/>
      <w:bookmarkStart w:id="893" w:name="_Toc165561358"/>
      <w:r w:rsidRPr="009B7293">
        <w:rPr>
          <w:b/>
          <w:bCs/>
          <w:sz w:val="28"/>
          <w:szCs w:val="28"/>
          <w:lang w:val="en-GB"/>
        </w:rPr>
        <w:t>Bridging Technology with Wellness:</w:t>
      </w:r>
      <w:bookmarkEnd w:id="892"/>
      <w:bookmarkEnd w:id="893"/>
    </w:p>
    <w:p w14:paraId="0C8873FB" w14:textId="77777777" w:rsid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Our daily lives are increasingly intertwined with technology, offering unprecedented opportunities to improve personal health practices. The Smart Hydration Companion leverages this integration, providing a seamless, intuitive means for individuals to monitor and enhance their hydration habits. This device is not just a technological novelty; it's a practical tool designed with the user's health and wellness at its core.</w:t>
      </w:r>
    </w:p>
    <w:p w14:paraId="51DAC53A" w14:textId="77777777" w:rsidR="005D580F" w:rsidRPr="00892E42" w:rsidRDefault="005D580F" w:rsidP="00892E42">
      <w:pPr>
        <w:autoSpaceDE w:val="0"/>
        <w:autoSpaceDN w:val="0"/>
        <w:adjustRightInd w:val="0"/>
        <w:ind w:firstLine="360"/>
        <w:rPr>
          <w:rFonts w:ascii="Microsoft Sans Serif" w:hAnsi="Microsoft Sans Serif" w:cs="Microsoft Sans Serif"/>
          <w:kern w:val="0"/>
          <w:lang w:val="en-GB"/>
        </w:rPr>
      </w:pPr>
    </w:p>
    <w:p w14:paraId="69D615C9" w14:textId="0D9B71ED" w:rsidR="00892E42" w:rsidRPr="009B7293" w:rsidRDefault="00892E42" w:rsidP="009B7293">
      <w:pPr>
        <w:pStyle w:val="Heading2"/>
        <w:numPr>
          <w:ilvl w:val="0"/>
          <w:numId w:val="37"/>
        </w:numPr>
        <w:rPr>
          <w:b/>
          <w:bCs/>
          <w:sz w:val="28"/>
          <w:szCs w:val="28"/>
          <w:lang w:val="en-GB"/>
        </w:rPr>
      </w:pPr>
      <w:bookmarkStart w:id="894" w:name="_Toc165398024"/>
      <w:bookmarkStart w:id="895" w:name="_Toc165561359"/>
      <w:r w:rsidRPr="009B7293">
        <w:rPr>
          <w:b/>
          <w:bCs/>
          <w:sz w:val="28"/>
          <w:szCs w:val="28"/>
          <w:lang w:val="en-GB"/>
        </w:rPr>
        <w:t>Intelligent Hydration Reminders:</w:t>
      </w:r>
      <w:bookmarkEnd w:id="894"/>
      <w:bookmarkEnd w:id="895"/>
    </w:p>
    <w:p w14:paraId="550EA34C" w14:textId="77777777" w:rsid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One of the central features of the Smart Hydration Companion is its ability to remind users to drink water at optimal times throughout the day. Unlike generic reminders, this device employs smart algorithms to personalise notifications based on the user's hydration needs, past intake. This proactive approach ensures that reminders are both relevant and timely, significantly increasing the likelihood of positive hydration habits.</w:t>
      </w:r>
    </w:p>
    <w:p w14:paraId="6797CC9C" w14:textId="77777777" w:rsidR="005D580F" w:rsidDel="002325F8" w:rsidRDefault="005D580F" w:rsidP="00892E42">
      <w:pPr>
        <w:autoSpaceDE w:val="0"/>
        <w:autoSpaceDN w:val="0"/>
        <w:adjustRightInd w:val="0"/>
        <w:ind w:firstLine="360"/>
        <w:rPr>
          <w:del w:id="896" w:author="Emanuel Covasa" w:date="2024-04-30T22:58:00Z"/>
          <w:rFonts w:ascii="Microsoft Sans Serif" w:hAnsi="Microsoft Sans Serif" w:cs="Microsoft Sans Serif"/>
          <w:kern w:val="0"/>
          <w:lang w:val="en-GB"/>
        </w:rPr>
      </w:pPr>
    </w:p>
    <w:p w14:paraId="4C15AAFC" w14:textId="77777777" w:rsidR="009626F2" w:rsidDel="002325F8" w:rsidRDefault="009626F2" w:rsidP="00892E42">
      <w:pPr>
        <w:autoSpaceDE w:val="0"/>
        <w:autoSpaceDN w:val="0"/>
        <w:adjustRightInd w:val="0"/>
        <w:ind w:firstLine="360"/>
        <w:rPr>
          <w:del w:id="897" w:author="Emanuel Covasa" w:date="2024-04-30T22:58:00Z"/>
          <w:rFonts w:ascii="Microsoft Sans Serif" w:hAnsi="Microsoft Sans Serif" w:cs="Microsoft Sans Serif"/>
          <w:kern w:val="0"/>
          <w:lang w:val="en-GB"/>
        </w:rPr>
      </w:pPr>
    </w:p>
    <w:p w14:paraId="5CB44229" w14:textId="77777777" w:rsidR="002325F8" w:rsidDel="002325F8" w:rsidRDefault="002325F8" w:rsidP="00892E42">
      <w:pPr>
        <w:autoSpaceDE w:val="0"/>
        <w:autoSpaceDN w:val="0"/>
        <w:adjustRightInd w:val="0"/>
        <w:ind w:firstLine="360"/>
        <w:rPr>
          <w:del w:id="898" w:author="Emanuel Covasa" w:date="2024-04-30T22:58:00Z"/>
          <w:rFonts w:ascii="Microsoft Sans Serif" w:hAnsi="Microsoft Sans Serif" w:cs="Microsoft Sans Serif"/>
          <w:kern w:val="0"/>
          <w:lang w:val="en-GB"/>
        </w:rPr>
      </w:pPr>
    </w:p>
    <w:p w14:paraId="6CC24540" w14:textId="77777777" w:rsidR="009626F2" w:rsidDel="002325F8" w:rsidRDefault="009626F2" w:rsidP="00892E42">
      <w:pPr>
        <w:autoSpaceDE w:val="0"/>
        <w:autoSpaceDN w:val="0"/>
        <w:adjustRightInd w:val="0"/>
        <w:ind w:firstLine="360"/>
        <w:rPr>
          <w:del w:id="899" w:author="Emanuel Covasa" w:date="2024-04-30T22:58:00Z"/>
          <w:rFonts w:ascii="Microsoft Sans Serif" w:hAnsi="Microsoft Sans Serif" w:cs="Microsoft Sans Serif"/>
          <w:kern w:val="0"/>
          <w:lang w:val="en-GB"/>
        </w:rPr>
      </w:pPr>
    </w:p>
    <w:p w14:paraId="01FB2350" w14:textId="77777777" w:rsidR="002325F8" w:rsidRPr="00892E42" w:rsidRDefault="002325F8">
      <w:pPr>
        <w:autoSpaceDE w:val="0"/>
        <w:autoSpaceDN w:val="0"/>
        <w:adjustRightInd w:val="0"/>
        <w:rPr>
          <w:rFonts w:ascii="Microsoft Sans Serif" w:hAnsi="Microsoft Sans Serif" w:cs="Microsoft Sans Serif"/>
          <w:kern w:val="0"/>
          <w:lang w:val="en-GB"/>
        </w:rPr>
        <w:pPrChange w:id="900" w:author="Emanuel Covasa" w:date="2024-04-30T22:58:00Z">
          <w:pPr>
            <w:autoSpaceDE w:val="0"/>
            <w:autoSpaceDN w:val="0"/>
            <w:adjustRightInd w:val="0"/>
            <w:ind w:firstLine="360"/>
          </w:pPr>
        </w:pPrChange>
      </w:pPr>
    </w:p>
    <w:p w14:paraId="2D9B8E4D" w14:textId="5F2DDFD3" w:rsidR="00892E42" w:rsidRPr="009626F2" w:rsidRDefault="00892E42" w:rsidP="009626F2">
      <w:pPr>
        <w:pStyle w:val="Heading2"/>
        <w:numPr>
          <w:ilvl w:val="0"/>
          <w:numId w:val="37"/>
        </w:numPr>
        <w:rPr>
          <w:b/>
          <w:bCs/>
          <w:sz w:val="28"/>
          <w:szCs w:val="28"/>
        </w:rPr>
      </w:pPr>
      <w:bookmarkStart w:id="901" w:name="_Toc165398025"/>
      <w:bookmarkStart w:id="902" w:name="_Toc165561360"/>
      <w:r w:rsidRPr="009626F2">
        <w:rPr>
          <w:b/>
          <w:bCs/>
          <w:sz w:val="28"/>
          <w:szCs w:val="28"/>
        </w:rPr>
        <w:t>Advanced Intake Tracking:</w:t>
      </w:r>
      <w:bookmarkEnd w:id="901"/>
      <w:bookmarkEnd w:id="902"/>
    </w:p>
    <w:p w14:paraId="40C7215D" w14:textId="7A53A207" w:rsidR="00C546EF" w:rsidRPr="00C546EF" w:rsidRDefault="00C546EF" w:rsidP="00C546EF">
      <w:pPr>
        <w:rPr>
          <w:lang w:val="en-GB"/>
        </w:rPr>
      </w:pPr>
    </w:p>
    <w:p w14:paraId="43AEE4D5" w14:textId="1CA01AE7" w:rsidR="00892E42" w:rsidRDefault="004F5E05" w:rsidP="009626F2">
      <w:pPr>
        <w:autoSpaceDE w:val="0"/>
        <w:autoSpaceDN w:val="0"/>
        <w:adjustRightInd w:val="0"/>
        <w:rPr>
          <w:rFonts w:ascii="Microsoft Sans Serif" w:hAnsi="Microsoft Sans Serif" w:cs="Microsoft Sans Serif"/>
          <w:kern w:val="0"/>
          <w:lang w:val="en-GB"/>
        </w:rPr>
      </w:pPr>
      <w:ins w:id="903" w:author="Emanuel Covasa" w:date="2024-04-30T21:29:00Z">
        <w:r>
          <w:rPr>
            <w:noProof/>
            <w:lang w:val="en-GB"/>
          </w:rPr>
          <w:drawing>
            <wp:anchor distT="0" distB="0" distL="114300" distR="114300" simplePos="0" relativeHeight="251658250" behindDoc="0" locked="0" layoutInCell="1" allowOverlap="1" wp14:anchorId="4534DAB2" wp14:editId="542DA52C">
              <wp:simplePos x="0" y="0"/>
              <wp:positionH relativeFrom="column">
                <wp:posOffset>1996323</wp:posOffset>
              </wp:positionH>
              <wp:positionV relativeFrom="paragraph">
                <wp:posOffset>452120</wp:posOffset>
              </wp:positionV>
              <wp:extent cx="3769360" cy="2393315"/>
              <wp:effectExtent l="0" t="0" r="2540" b="0"/>
              <wp:wrapSquare wrapText="bothSides"/>
              <wp:docPr id="550546815"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650" name="Picture 2"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69360" cy="2393315"/>
                      </a:xfrm>
                      <a:prstGeom prst="rect">
                        <a:avLst/>
                      </a:prstGeom>
                    </pic:spPr>
                  </pic:pic>
                </a:graphicData>
              </a:graphic>
              <wp14:sizeRelH relativeFrom="page">
                <wp14:pctWidth>0</wp14:pctWidth>
              </wp14:sizeRelH>
              <wp14:sizeRelV relativeFrom="page">
                <wp14:pctHeight>0</wp14:pctHeight>
              </wp14:sizeRelV>
            </wp:anchor>
          </w:drawing>
        </w:r>
      </w:ins>
      <w:del w:id="904" w:author="Emanuel Covasa" w:date="2024-04-30T21:29:00Z">
        <w:r w:rsidR="009626F2" w:rsidDel="004F5E05">
          <w:rPr>
            <w:noProof/>
            <w:lang w:val="en-GB"/>
          </w:rPr>
          <w:drawing>
            <wp:anchor distT="0" distB="0" distL="114300" distR="114300" simplePos="0" relativeHeight="251658248" behindDoc="0" locked="0" layoutInCell="1" allowOverlap="1" wp14:anchorId="3315811B" wp14:editId="1F076811">
              <wp:simplePos x="0" y="0"/>
              <wp:positionH relativeFrom="column">
                <wp:posOffset>1781810</wp:posOffset>
              </wp:positionH>
              <wp:positionV relativeFrom="paragraph">
                <wp:posOffset>645160</wp:posOffset>
              </wp:positionV>
              <wp:extent cx="4053840" cy="2676525"/>
              <wp:effectExtent l="0" t="0" r="0" b="3175"/>
              <wp:wrapSquare wrapText="bothSides"/>
              <wp:docPr id="4613465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650" name="Picture 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3840" cy="2676525"/>
                      </a:xfrm>
                      <a:prstGeom prst="rect">
                        <a:avLst/>
                      </a:prstGeom>
                    </pic:spPr>
                  </pic:pic>
                </a:graphicData>
              </a:graphic>
              <wp14:sizeRelH relativeFrom="page">
                <wp14:pctWidth>0</wp14:pctWidth>
              </wp14:sizeRelH>
              <wp14:sizeRelV relativeFrom="page">
                <wp14:pctHeight>0</wp14:pctHeight>
              </wp14:sizeRelV>
            </wp:anchor>
          </w:drawing>
        </w:r>
      </w:del>
      <w:r w:rsidR="00C546EF">
        <w:rPr>
          <w:noProof/>
        </w:rPr>
        <mc:AlternateContent>
          <mc:Choice Requires="wps">
            <w:drawing>
              <wp:anchor distT="0" distB="0" distL="114300" distR="114300" simplePos="0" relativeHeight="251658249" behindDoc="0" locked="0" layoutInCell="1" allowOverlap="1" wp14:anchorId="2A45ECA4" wp14:editId="1D39BF06">
                <wp:simplePos x="0" y="0"/>
                <wp:positionH relativeFrom="column">
                  <wp:posOffset>1782445</wp:posOffset>
                </wp:positionH>
                <wp:positionV relativeFrom="paragraph">
                  <wp:posOffset>3379470</wp:posOffset>
                </wp:positionV>
                <wp:extent cx="4053840" cy="173355"/>
                <wp:effectExtent l="0" t="0" r="0" b="4445"/>
                <wp:wrapSquare wrapText="bothSides"/>
                <wp:docPr id="1964566058" name="Text Box 1"/>
                <wp:cNvGraphicFramePr/>
                <a:graphic xmlns:a="http://schemas.openxmlformats.org/drawingml/2006/main">
                  <a:graphicData uri="http://schemas.microsoft.com/office/word/2010/wordprocessingShape">
                    <wps:wsp>
                      <wps:cNvSpPr txBox="1"/>
                      <wps:spPr>
                        <a:xfrm>
                          <a:off x="0" y="0"/>
                          <a:ext cx="4053840" cy="173355"/>
                        </a:xfrm>
                        <a:prstGeom prst="rect">
                          <a:avLst/>
                        </a:prstGeom>
                        <a:solidFill>
                          <a:prstClr val="white"/>
                        </a:solidFill>
                        <a:ln>
                          <a:noFill/>
                        </a:ln>
                      </wps:spPr>
                      <wps:txbx>
                        <w:txbxContent>
                          <w:p w14:paraId="4121EDF1" w14:textId="72862579" w:rsidR="00C546EF" w:rsidRPr="00C546EF" w:rsidRDefault="00C546EF" w:rsidP="00C546EF">
                            <w:pPr>
                              <w:pStyle w:val="Caption"/>
                              <w:jc w:val="center"/>
                              <w:rPr>
                                <w:rFonts w:ascii="Arial" w:hAnsi="Arial" w:cs="Arial"/>
                                <w:noProof/>
                                <w:color w:val="0F9ED5" w:themeColor="accent4"/>
                                <w:sz w:val="20"/>
                                <w:szCs w:val="20"/>
                                <w:lang w:val="en-GB"/>
                              </w:rPr>
                            </w:pPr>
                            <w:r w:rsidRPr="00C546EF">
                              <w:rPr>
                                <w:rFonts w:ascii="Arial" w:hAnsi="Arial" w:cs="Arial"/>
                                <w:color w:val="0F9ED5" w:themeColor="accent4"/>
                                <w:sz w:val="20"/>
                                <w:szCs w:val="20"/>
                              </w:rPr>
                              <w:t xml:space="preserve">Figure </w:t>
                            </w:r>
                            <w:r w:rsidRPr="00C546EF">
                              <w:rPr>
                                <w:rFonts w:ascii="Arial" w:hAnsi="Arial" w:cs="Arial"/>
                                <w:color w:val="0F9ED5" w:themeColor="accent4"/>
                                <w:sz w:val="20"/>
                                <w:szCs w:val="20"/>
                              </w:rPr>
                              <w:fldChar w:fldCharType="begin"/>
                            </w:r>
                            <w:r w:rsidRPr="00C546EF">
                              <w:rPr>
                                <w:rFonts w:ascii="Arial" w:hAnsi="Arial" w:cs="Arial"/>
                                <w:color w:val="0F9ED5" w:themeColor="accent4"/>
                                <w:sz w:val="20"/>
                                <w:szCs w:val="20"/>
                              </w:rPr>
                              <w:instrText xml:space="preserve"> SEQ Figure \* ARABIC </w:instrText>
                            </w:r>
                            <w:r w:rsidRPr="00C546EF">
                              <w:rPr>
                                <w:rFonts w:ascii="Arial" w:hAnsi="Arial" w:cs="Arial"/>
                                <w:color w:val="0F9ED5" w:themeColor="accent4"/>
                                <w:sz w:val="20"/>
                                <w:szCs w:val="20"/>
                              </w:rPr>
                              <w:fldChar w:fldCharType="separate"/>
                            </w:r>
                            <w:r w:rsidR="005D5939">
                              <w:rPr>
                                <w:rFonts w:ascii="Arial" w:hAnsi="Arial" w:cs="Arial"/>
                                <w:noProof/>
                                <w:color w:val="0F9ED5" w:themeColor="accent4"/>
                                <w:sz w:val="20"/>
                                <w:szCs w:val="20"/>
                              </w:rPr>
                              <w:t>1</w:t>
                            </w:r>
                            <w:r w:rsidRPr="00C546EF">
                              <w:rPr>
                                <w:rFonts w:ascii="Arial" w:hAnsi="Arial" w:cs="Arial"/>
                                <w:color w:val="0F9ED5" w:themeColor="accent4"/>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45ECA4" id="_x0000_t202" coordsize="21600,21600" o:spt="202" path="m,l,21600r21600,l21600,xe">
                <v:stroke joinstyle="miter"/>
                <v:path gradientshapeok="t" o:connecttype="rect"/>
              </v:shapetype>
              <v:shape id="Text Box 1" o:spid="_x0000_s1026" type="#_x0000_t202" style="position:absolute;margin-left:140.35pt;margin-top:266.1pt;width:319.2pt;height:13.6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" stroked="f">
                <v:textbox inset="0,0,0,0">
                  <w:txbxContent>
                    <w:p w14:paraId="4121EDF1" w14:textId="72862579" w:rsidR="00C546EF" w:rsidRPr="00C546EF" w:rsidRDefault="00C546EF" w:rsidP="00C546EF">
                      <w:pPr>
                        <w:pStyle w:val="Caption"/>
                        <w:jc w:val="center"/>
                        <w:rPr>
                          <w:rFonts w:ascii="Arial" w:hAnsi="Arial" w:cs="Arial"/>
                          <w:noProof/>
                          <w:color w:val="0F9ED5" w:themeColor="accent4"/>
                          <w:sz w:val="20"/>
                          <w:szCs w:val="20"/>
                          <w:lang w:val="en-GB"/>
                        </w:rPr>
                      </w:pPr>
                      <w:r w:rsidRPr="00C546EF">
                        <w:rPr>
                          <w:rFonts w:ascii="Arial" w:hAnsi="Arial" w:cs="Arial"/>
                          <w:color w:val="0F9ED5" w:themeColor="accent4"/>
                          <w:sz w:val="20"/>
                          <w:szCs w:val="20"/>
                        </w:rPr>
                        <w:t xml:space="preserve">Figure </w:t>
                      </w:r>
                      <w:r w:rsidRPr="00C546EF">
                        <w:rPr>
                          <w:rFonts w:ascii="Arial" w:hAnsi="Arial" w:cs="Arial"/>
                          <w:color w:val="0F9ED5" w:themeColor="accent4"/>
                          <w:sz w:val="20"/>
                          <w:szCs w:val="20"/>
                        </w:rPr>
                        <w:fldChar w:fldCharType="begin"/>
                      </w:r>
                      <w:r w:rsidRPr="00C546EF">
                        <w:rPr>
                          <w:rFonts w:ascii="Arial" w:hAnsi="Arial" w:cs="Arial"/>
                          <w:color w:val="0F9ED5" w:themeColor="accent4"/>
                          <w:sz w:val="20"/>
                          <w:szCs w:val="20"/>
                        </w:rPr>
                        <w:instrText xml:space="preserve"> SEQ Figure \* ARABIC </w:instrText>
                      </w:r>
                      <w:r w:rsidRPr="00C546EF">
                        <w:rPr>
                          <w:rFonts w:ascii="Arial" w:hAnsi="Arial" w:cs="Arial"/>
                          <w:color w:val="0F9ED5" w:themeColor="accent4"/>
                          <w:sz w:val="20"/>
                          <w:szCs w:val="20"/>
                        </w:rPr>
                        <w:fldChar w:fldCharType="separate"/>
                      </w:r>
                      <w:r w:rsidR="005D5939">
                        <w:rPr>
                          <w:rFonts w:ascii="Arial" w:hAnsi="Arial" w:cs="Arial"/>
                          <w:noProof/>
                          <w:color w:val="0F9ED5" w:themeColor="accent4"/>
                          <w:sz w:val="20"/>
                          <w:szCs w:val="20"/>
                        </w:rPr>
                        <w:t>1</w:t>
                      </w:r>
                      <w:r w:rsidRPr="00C546EF">
                        <w:rPr>
                          <w:rFonts w:ascii="Arial" w:hAnsi="Arial" w:cs="Arial"/>
                          <w:color w:val="0F9ED5" w:themeColor="accent4"/>
                          <w:sz w:val="20"/>
                          <w:szCs w:val="20"/>
                        </w:rPr>
                        <w:fldChar w:fldCharType="end"/>
                      </w:r>
                    </w:p>
                  </w:txbxContent>
                </v:textbox>
                <w10:wrap type="square"/>
              </v:shape>
            </w:pict>
          </mc:Fallback>
        </mc:AlternateContent>
      </w:r>
      <w:r w:rsidR="00892E42" w:rsidRPr="00892E42">
        <w:rPr>
          <w:rFonts w:ascii="Microsoft Sans Serif" w:hAnsi="Microsoft Sans Serif" w:cs="Microsoft Sans Serif"/>
          <w:kern w:val="0"/>
          <w:lang w:val="en-GB"/>
        </w:rPr>
        <w:t xml:space="preserve">Beyond mere reminders, the device excels in accurately tracking water intake. Utilising a sophisticated weight sensor, it measures the amount of water consumed with each drink, allowing users to see real-time updates on their hydration status. This feature provides a tangible sense of progress, encouraging users to meet or exceed their daily water intake goals. </w:t>
      </w:r>
      <w:ins w:id="905" w:author="Emanuel Covasa" w:date="2024-04-30T17:14:00Z">
        <w:r w:rsidR="00500F14">
          <w:rPr>
            <w:rFonts w:ascii="Microsoft Sans Serif" w:hAnsi="Microsoft Sans Serif" w:cs="Microsoft Sans Serif"/>
            <w:kern w:val="0"/>
            <w:lang w:val="en-GB"/>
          </w:rPr>
          <w:t xml:space="preserve">The project now focuses on a web-based solution to display hydration data. </w:t>
        </w:r>
        <w:proofErr w:type="spellStart"/>
        <w:r w:rsidR="00500F14">
          <w:rPr>
            <w:rFonts w:ascii="Microsoft Sans Serif" w:hAnsi="Microsoft Sans Serif" w:cs="Microsoft Sans Serif"/>
            <w:kern w:val="0"/>
            <w:lang w:val="en-GB"/>
          </w:rPr>
          <w:t>Utilizing</w:t>
        </w:r>
        <w:proofErr w:type="spellEnd"/>
        <w:r w:rsidR="00500F14">
          <w:rPr>
            <w:rFonts w:ascii="Microsoft Sans Serif" w:hAnsi="Microsoft Sans Serif" w:cs="Microsoft Sans Serif"/>
            <w:kern w:val="0"/>
            <w:lang w:val="en-GB"/>
          </w:rPr>
          <w:t xml:space="preserve"> Python, the backend is designed to receive data from the Arduino, process it, and prepare</w:t>
        </w:r>
      </w:ins>
      <w:ins w:id="906" w:author="Emanuel Covasa" w:date="2024-04-30T17:15:00Z">
        <w:r w:rsidR="00500F14">
          <w:rPr>
            <w:rFonts w:ascii="Microsoft Sans Serif" w:hAnsi="Microsoft Sans Serif" w:cs="Microsoft Sans Serif"/>
            <w:kern w:val="0"/>
            <w:lang w:val="en-GB"/>
          </w:rPr>
          <w:t xml:space="preserve"> it for web display. The website will present data through interactive charts, enhancing user engagement and </w:t>
        </w:r>
      </w:ins>
      <w:ins w:id="907" w:author="Emanuel Covasa" w:date="2024-04-30T17:16:00Z">
        <w:r w:rsidR="00500F14">
          <w:rPr>
            <w:rFonts w:ascii="Microsoft Sans Serif" w:hAnsi="Microsoft Sans Serif" w:cs="Microsoft Sans Serif"/>
            <w:kern w:val="0"/>
            <w:lang w:val="en-GB"/>
          </w:rPr>
          <w:t>understanding.</w:t>
        </w:r>
      </w:ins>
      <w:r w:rsidR="00C546EF">
        <w:rPr>
          <w:rFonts w:ascii="Microsoft Sans Serif" w:hAnsi="Microsoft Sans Serif" w:cs="Microsoft Sans Serif"/>
          <w:kern w:val="0"/>
          <w:lang w:val="en-GB"/>
        </w:rPr>
        <w:t xml:space="preserve"> </w:t>
      </w:r>
      <w:moveFromRangeStart w:id="908" w:author="Emanuel Covasa" w:date="2024-04-30T21:29:00Z" w:name="move165404956"/>
      <w:moveFrom w:id="909" w:author="Emanuel Covasa" w:date="2024-04-30T21:29:00Z">
        <w:r w:rsidR="00C546EF" w:rsidRPr="00C546EF" w:rsidDel="004F5E05">
          <w:rPr>
            <w:rFonts w:ascii="Microsoft Sans Serif" w:hAnsi="Microsoft Sans Serif" w:cs="Microsoft Sans Serif"/>
            <w:kern w:val="0"/>
            <w:lang w:val="en-GB"/>
          </w:rPr>
          <w:t xml:space="preserve">The screenshot above </w:t>
        </w:r>
        <w:r w:rsidR="00C546EF" w:rsidDel="004F5E05">
          <w:rPr>
            <w:rFonts w:ascii="Microsoft Sans Serif" w:hAnsi="Microsoft Sans Serif" w:cs="Microsoft Sans Serif"/>
            <w:kern w:val="0"/>
            <w:lang w:val="en-GB"/>
          </w:rPr>
          <w:t>(</w:t>
        </w:r>
        <w:r w:rsidR="00C546EF" w:rsidRPr="00C546EF" w:rsidDel="004F5E05">
          <w:rPr>
            <w:rFonts w:ascii="Microsoft Sans Serif" w:hAnsi="Microsoft Sans Serif" w:cs="Microsoft Sans Serif"/>
            <w:i/>
            <w:iCs/>
            <w:color w:val="0F9ED5" w:themeColor="accent4"/>
            <w:kern w:val="0"/>
            <w:lang w:val="en-GB"/>
          </w:rPr>
          <w:t>Figure 1</w:t>
        </w:r>
        <w:r w:rsidR="00C546EF" w:rsidDel="004F5E05">
          <w:rPr>
            <w:rFonts w:ascii="Microsoft Sans Serif" w:hAnsi="Microsoft Sans Serif" w:cs="Microsoft Sans Serif"/>
            <w:kern w:val="0"/>
            <w:lang w:val="en-GB"/>
          </w:rPr>
          <w:t xml:space="preserve">) </w:t>
        </w:r>
        <w:r w:rsidR="00C546EF" w:rsidRPr="00C546EF" w:rsidDel="004F5E05">
          <w:rPr>
            <w:rFonts w:ascii="Microsoft Sans Serif" w:hAnsi="Microsoft Sans Serif" w:cs="Microsoft Sans Serif"/>
            <w:kern w:val="0"/>
            <w:lang w:val="en-GB"/>
          </w:rPr>
          <w:t>illustrates the dynamic web interface of the Smart Hydration Companion. This interface displays a user's daily water intake through an interactive chart, which is updated in real-time as data is received from the Arduino device. The graph shows water intake over time, allowing users to easily track their hydration patterns throughout the day. This visualization is a key component of our web-based solution, enhancing user engagement and promoting consistent hydration habits.</w:t>
        </w:r>
        <w:r w:rsidR="00892E42" w:rsidRPr="00892E42" w:rsidDel="004F5E05">
          <w:rPr>
            <w:rFonts w:ascii="Microsoft Sans Serif" w:hAnsi="Microsoft Sans Serif" w:cs="Microsoft Sans Serif"/>
            <w:kern w:val="0"/>
            <w:lang w:val="en-GB"/>
          </w:rPr>
          <w:t>The integration of this data with the accompanying app allows for a comprehensive overview of hydration trends, further tailoring the hydration strategy to the user's lifestyle.</w:t>
        </w:r>
      </w:moveFrom>
      <w:moveFromRangeEnd w:id="908"/>
      <w:ins w:id="910" w:author="Emanuel Covasa" w:date="2024-04-30T21:29:00Z">
        <w:r w:rsidRPr="004F5E05">
          <w:rPr>
            <w:rFonts w:ascii="Microsoft Sans Serif" w:hAnsi="Microsoft Sans Serif" w:cs="Microsoft Sans Serif"/>
            <w:kern w:val="0"/>
            <w:lang w:val="en-GB"/>
          </w:rPr>
          <w:t xml:space="preserve"> </w:t>
        </w:r>
      </w:ins>
      <w:moveToRangeStart w:id="911" w:author="Emanuel Covasa" w:date="2024-04-30T21:29:00Z" w:name="move165404956"/>
      <w:moveTo w:id="912" w:author="Emanuel Covasa" w:date="2024-04-30T21:29:00Z">
        <w:r w:rsidRPr="00C546EF">
          <w:rPr>
            <w:rFonts w:ascii="Microsoft Sans Serif" w:hAnsi="Microsoft Sans Serif" w:cs="Microsoft Sans Serif"/>
            <w:kern w:val="0"/>
            <w:lang w:val="en-GB"/>
          </w:rPr>
          <w:t xml:space="preserve">The screenshot above </w:t>
        </w:r>
        <w:r>
          <w:rPr>
            <w:rFonts w:ascii="Microsoft Sans Serif" w:hAnsi="Microsoft Sans Serif" w:cs="Microsoft Sans Serif"/>
            <w:kern w:val="0"/>
            <w:lang w:val="en-GB"/>
          </w:rPr>
          <w:t>(</w:t>
        </w:r>
        <w:r w:rsidRPr="00C546EF">
          <w:rPr>
            <w:rFonts w:ascii="Microsoft Sans Serif" w:hAnsi="Microsoft Sans Serif" w:cs="Microsoft Sans Serif"/>
            <w:i/>
            <w:iCs/>
            <w:color w:val="0F9ED5" w:themeColor="accent4"/>
            <w:kern w:val="0"/>
            <w:lang w:val="en-GB"/>
          </w:rPr>
          <w:t>Figure 1</w:t>
        </w:r>
        <w:r>
          <w:rPr>
            <w:rFonts w:ascii="Microsoft Sans Serif" w:hAnsi="Microsoft Sans Serif" w:cs="Microsoft Sans Serif"/>
            <w:kern w:val="0"/>
            <w:lang w:val="en-GB"/>
          </w:rPr>
          <w:t xml:space="preserve">) </w:t>
        </w:r>
        <w:r w:rsidRPr="00C546EF">
          <w:rPr>
            <w:rFonts w:ascii="Microsoft Sans Serif" w:hAnsi="Microsoft Sans Serif" w:cs="Microsoft Sans Serif"/>
            <w:kern w:val="0"/>
            <w:lang w:val="en-GB"/>
          </w:rPr>
          <w:t xml:space="preserve">illustrates the dynamic web interface of the Smart Hydration Companion. This interface displays a user's daily water intake through an interactive chart, which is updated in real-time as data is received from the Arduino device. The graph shows water intake over time, allowing users to easily track their hydration patterns throughout the day. This </w:t>
        </w:r>
        <w:proofErr w:type="spellStart"/>
        <w:r w:rsidRPr="00C546EF">
          <w:rPr>
            <w:rFonts w:ascii="Microsoft Sans Serif" w:hAnsi="Microsoft Sans Serif" w:cs="Microsoft Sans Serif"/>
            <w:kern w:val="0"/>
            <w:lang w:val="en-GB"/>
          </w:rPr>
          <w:t>visualization</w:t>
        </w:r>
        <w:proofErr w:type="spellEnd"/>
        <w:r w:rsidRPr="00C546EF">
          <w:rPr>
            <w:rFonts w:ascii="Microsoft Sans Serif" w:hAnsi="Microsoft Sans Serif" w:cs="Microsoft Sans Serif"/>
            <w:kern w:val="0"/>
            <w:lang w:val="en-GB"/>
          </w:rPr>
          <w:t xml:space="preserve"> is a key component of our web-based solution, enhancing user engagement and promoting consistent hydration habits.</w:t>
        </w:r>
        <w:r>
          <w:rPr>
            <w:rFonts w:ascii="Microsoft Sans Serif" w:hAnsi="Microsoft Sans Serif" w:cs="Microsoft Sans Serif"/>
            <w:kern w:val="0"/>
            <w:lang w:val="en-GB"/>
          </w:rPr>
          <w:t xml:space="preserve"> </w:t>
        </w:r>
        <w:r w:rsidRPr="00892E42">
          <w:rPr>
            <w:rFonts w:ascii="Microsoft Sans Serif" w:hAnsi="Microsoft Sans Serif" w:cs="Microsoft Sans Serif"/>
            <w:kern w:val="0"/>
            <w:lang w:val="en-GB"/>
          </w:rPr>
          <w:t xml:space="preserve">The </w:t>
        </w:r>
        <w:r w:rsidRPr="00892E42">
          <w:rPr>
            <w:rFonts w:ascii="Microsoft Sans Serif" w:hAnsi="Microsoft Sans Serif" w:cs="Microsoft Sans Serif"/>
            <w:kern w:val="0"/>
            <w:lang w:val="en-GB"/>
          </w:rPr>
          <w:lastRenderedPageBreak/>
          <w:t>integration of this data with the accompanying app allows for a comprehensive overview of hydration trends, further tailoring the hydration strategy to the user's lifestyle.</w:t>
        </w:r>
      </w:moveTo>
      <w:moveToRangeEnd w:id="911"/>
    </w:p>
    <w:p w14:paraId="740CAD1F" w14:textId="77777777" w:rsidR="005D580F" w:rsidRPr="00892E42" w:rsidRDefault="005D580F" w:rsidP="00892E42">
      <w:pPr>
        <w:autoSpaceDE w:val="0"/>
        <w:autoSpaceDN w:val="0"/>
        <w:adjustRightInd w:val="0"/>
        <w:ind w:firstLine="360"/>
        <w:rPr>
          <w:rFonts w:ascii="Microsoft Sans Serif" w:hAnsi="Microsoft Sans Serif" w:cs="Microsoft Sans Serif"/>
          <w:kern w:val="0"/>
          <w:lang w:val="en-GB"/>
        </w:rPr>
      </w:pPr>
    </w:p>
    <w:p w14:paraId="278D9673" w14:textId="5FBC882D" w:rsidR="00892E42" w:rsidRPr="009B7293" w:rsidRDefault="00892E42" w:rsidP="009B7293">
      <w:pPr>
        <w:pStyle w:val="Heading2"/>
        <w:numPr>
          <w:ilvl w:val="0"/>
          <w:numId w:val="37"/>
        </w:numPr>
        <w:rPr>
          <w:b/>
          <w:bCs/>
          <w:sz w:val="28"/>
          <w:szCs w:val="28"/>
          <w:lang w:val="en-GB"/>
        </w:rPr>
      </w:pPr>
      <w:bookmarkStart w:id="913" w:name="_Toc165398026"/>
      <w:bookmarkStart w:id="914" w:name="_Toc165561361"/>
      <w:r w:rsidRPr="009B7293">
        <w:rPr>
          <w:b/>
          <w:bCs/>
          <w:sz w:val="28"/>
          <w:szCs w:val="28"/>
          <w:lang w:val="en-GB"/>
        </w:rPr>
        <w:t>Promoting Sustainable Hydration Practices</w:t>
      </w:r>
      <w:bookmarkEnd w:id="913"/>
      <w:bookmarkEnd w:id="914"/>
    </w:p>
    <w:p w14:paraId="191D4ABA" w14:textId="59C49160" w:rsidR="005D580F" w:rsidRDefault="00892E42" w:rsidP="00DC2C21">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Sustainability is a cornerstone of the Smart Hydration Companion's design. In an effort to combat the environmental impact of disposable water bottles, the device is engineered to work seamlessly with reusable bottles. This not only reduces plastic waste but also reinforces the importance of environmental consciousness in daily routines. By linking sustainable practices with personal health, the project advocates for a holistic approach to wellness that considers both the individual and the planet.</w:t>
      </w:r>
    </w:p>
    <w:p w14:paraId="2AE49031" w14:textId="77777777" w:rsidR="009626F2" w:rsidRPr="00892E42" w:rsidRDefault="009626F2" w:rsidP="00DC2C21">
      <w:pPr>
        <w:autoSpaceDE w:val="0"/>
        <w:autoSpaceDN w:val="0"/>
        <w:adjustRightInd w:val="0"/>
        <w:ind w:firstLine="360"/>
        <w:rPr>
          <w:rFonts w:ascii="Microsoft Sans Serif" w:hAnsi="Microsoft Sans Serif" w:cs="Microsoft Sans Serif"/>
          <w:kern w:val="0"/>
          <w:lang w:val="en-GB"/>
        </w:rPr>
      </w:pPr>
    </w:p>
    <w:p w14:paraId="66BAE3E3" w14:textId="22CCA609" w:rsidR="00892E42" w:rsidRPr="009B7293" w:rsidRDefault="00892E42" w:rsidP="009B7293">
      <w:pPr>
        <w:pStyle w:val="Heading2"/>
        <w:numPr>
          <w:ilvl w:val="0"/>
          <w:numId w:val="37"/>
        </w:numPr>
        <w:rPr>
          <w:b/>
          <w:bCs/>
          <w:sz w:val="28"/>
          <w:szCs w:val="28"/>
          <w:lang w:val="en-GB"/>
        </w:rPr>
      </w:pPr>
      <w:bookmarkStart w:id="915" w:name="_Toc165398027"/>
      <w:bookmarkStart w:id="916" w:name="_Toc165561362"/>
      <w:r w:rsidRPr="009B7293">
        <w:rPr>
          <w:b/>
          <w:bCs/>
          <w:sz w:val="28"/>
          <w:szCs w:val="28"/>
          <w:lang w:val="en-GB"/>
        </w:rPr>
        <w:t>A Comprehensive Hydration Management System</w:t>
      </w:r>
      <w:bookmarkEnd w:id="915"/>
      <w:bookmarkEnd w:id="916"/>
    </w:p>
    <w:p w14:paraId="2AC56231" w14:textId="77777777" w:rsidR="00892E42" w:rsidRPr="00892E42" w:rsidRDefault="00892E42" w:rsidP="00892E42">
      <w:pPr>
        <w:autoSpaceDE w:val="0"/>
        <w:autoSpaceDN w:val="0"/>
        <w:adjustRightInd w:val="0"/>
        <w:ind w:firstLine="360"/>
        <w:rPr>
          <w:rFonts w:ascii="Microsoft Sans Serif" w:hAnsi="Microsoft Sans Serif" w:cs="Microsoft Sans Serif"/>
          <w:kern w:val="0"/>
          <w:lang w:val="en-GB"/>
        </w:rPr>
      </w:pPr>
      <w:r w:rsidRPr="00892E42">
        <w:rPr>
          <w:rFonts w:ascii="Microsoft Sans Serif" w:hAnsi="Microsoft Sans Serif" w:cs="Microsoft Sans Serif"/>
          <w:kern w:val="0"/>
          <w:lang w:val="en-GB"/>
        </w:rPr>
        <w:t>The Smart Hydration Companion transcends the capabilities of existing hydration solutions by offering a fully integrated system that reminds, tracks, and encourages sustainable water consumption. It addresses the common barriers to adequate hydration by making it easier for users to understand their personal hydration needs and to act on them effectively. The device's blend of smart technology, user-centric design, and environmental responsibility represents a novel approach to personal wellness, setting a new standard for how we incorporate hydration into our daily lives.</w:t>
      </w:r>
    </w:p>
    <w:p w14:paraId="405442F8" w14:textId="19ED89BD" w:rsidR="008067F9"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In summary, the Smart Hydration Companion project offers a multi-faceted solution to the challenge of staying adequately hydrated. By harnessing the power of IoT technology, it provides personalised, actionable insights into hydration habits, encourages the use of environmentally friendly practices, and empowers users to take control of their hydration health in a way that is both effective and sustainable. This project not only addresses the immediate needs of individual users but also contributes to a broader conversation about integrating health and sustainability into the fabric of everyday life.</w:t>
      </w:r>
    </w:p>
    <w:p w14:paraId="053CB914"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783B4A55" w14:textId="77777777" w:rsidR="00E73F6D" w:rsidDel="006D452D" w:rsidRDefault="00E73F6D" w:rsidP="00892E42">
      <w:pPr>
        <w:autoSpaceDE w:val="0"/>
        <w:autoSpaceDN w:val="0"/>
        <w:adjustRightInd w:val="0"/>
        <w:spacing w:after="40"/>
        <w:rPr>
          <w:ins w:id="917" w:author="Emanuel Covasa" w:date="2024-04-30T22:56:00Z"/>
          <w:del w:id="918" w:author="Emanuel Covasa - STUDENT" w:date="2024-05-02T14:28:00Z"/>
          <w:rFonts w:ascii="Microsoft Sans Serif" w:hAnsi="Microsoft Sans Serif" w:cs="Microsoft Sans Serif"/>
          <w:b/>
          <w:bCs/>
          <w:kern w:val="0"/>
          <w:sz w:val="28"/>
          <w:szCs w:val="28"/>
          <w:u w:val="single"/>
          <w:lang w:val="en-GB"/>
        </w:rPr>
      </w:pPr>
    </w:p>
    <w:p w14:paraId="321DE354" w14:textId="77777777" w:rsidR="002325F8" w:rsidDel="006D452D" w:rsidRDefault="002325F8" w:rsidP="00892E42">
      <w:pPr>
        <w:autoSpaceDE w:val="0"/>
        <w:autoSpaceDN w:val="0"/>
        <w:adjustRightInd w:val="0"/>
        <w:spacing w:after="40"/>
        <w:rPr>
          <w:ins w:id="919" w:author="Emanuel Covasa" w:date="2024-04-30T22:56:00Z"/>
          <w:del w:id="920" w:author="Emanuel Covasa - STUDENT" w:date="2024-05-02T14:28:00Z"/>
          <w:rFonts w:ascii="Microsoft Sans Serif" w:hAnsi="Microsoft Sans Serif" w:cs="Microsoft Sans Serif"/>
          <w:b/>
          <w:bCs/>
          <w:kern w:val="0"/>
          <w:sz w:val="28"/>
          <w:szCs w:val="28"/>
          <w:u w:val="single"/>
          <w:lang w:val="en-GB"/>
        </w:rPr>
      </w:pPr>
    </w:p>
    <w:p w14:paraId="38B07D60" w14:textId="77777777" w:rsidR="002325F8" w:rsidDel="006D452D" w:rsidRDefault="002325F8" w:rsidP="00892E42">
      <w:pPr>
        <w:autoSpaceDE w:val="0"/>
        <w:autoSpaceDN w:val="0"/>
        <w:adjustRightInd w:val="0"/>
        <w:spacing w:after="40"/>
        <w:rPr>
          <w:ins w:id="921" w:author="Emanuel Covasa" w:date="2024-04-30T22:56:00Z"/>
          <w:del w:id="922" w:author="Emanuel Covasa - STUDENT" w:date="2024-05-02T14:28:00Z"/>
          <w:rFonts w:ascii="Microsoft Sans Serif" w:hAnsi="Microsoft Sans Serif" w:cs="Microsoft Sans Serif"/>
          <w:b/>
          <w:bCs/>
          <w:kern w:val="0"/>
          <w:sz w:val="28"/>
          <w:szCs w:val="28"/>
          <w:u w:val="single"/>
          <w:lang w:val="en-GB"/>
        </w:rPr>
      </w:pPr>
    </w:p>
    <w:p w14:paraId="6E46F2B3" w14:textId="77777777" w:rsidR="002325F8" w:rsidDel="006D452D" w:rsidRDefault="002325F8" w:rsidP="00892E42">
      <w:pPr>
        <w:autoSpaceDE w:val="0"/>
        <w:autoSpaceDN w:val="0"/>
        <w:adjustRightInd w:val="0"/>
        <w:spacing w:after="40"/>
        <w:rPr>
          <w:ins w:id="923" w:author="Emanuel Covasa" w:date="2024-04-30T22:56:00Z"/>
          <w:del w:id="924" w:author="Emanuel Covasa - STUDENT" w:date="2024-05-02T14:28:00Z"/>
          <w:rFonts w:ascii="Microsoft Sans Serif" w:hAnsi="Microsoft Sans Serif" w:cs="Microsoft Sans Serif"/>
          <w:b/>
          <w:bCs/>
          <w:kern w:val="0"/>
          <w:sz w:val="28"/>
          <w:szCs w:val="28"/>
          <w:u w:val="single"/>
          <w:lang w:val="en-GB"/>
        </w:rPr>
      </w:pPr>
    </w:p>
    <w:p w14:paraId="7DB3BF73" w14:textId="77777777" w:rsidR="002325F8" w:rsidDel="006D452D" w:rsidRDefault="002325F8" w:rsidP="00892E42">
      <w:pPr>
        <w:autoSpaceDE w:val="0"/>
        <w:autoSpaceDN w:val="0"/>
        <w:adjustRightInd w:val="0"/>
        <w:spacing w:after="40"/>
        <w:rPr>
          <w:ins w:id="925" w:author="Emanuel Covasa" w:date="2024-04-30T22:56:00Z"/>
          <w:del w:id="926" w:author="Emanuel Covasa - STUDENT" w:date="2024-05-02T14:28:00Z"/>
          <w:rFonts w:ascii="Microsoft Sans Serif" w:hAnsi="Microsoft Sans Serif" w:cs="Microsoft Sans Serif"/>
          <w:b/>
          <w:bCs/>
          <w:kern w:val="0"/>
          <w:sz w:val="28"/>
          <w:szCs w:val="28"/>
          <w:u w:val="single"/>
          <w:lang w:val="en-GB"/>
        </w:rPr>
      </w:pPr>
    </w:p>
    <w:p w14:paraId="6537048E" w14:textId="77777777" w:rsidR="002325F8" w:rsidDel="006D452D" w:rsidRDefault="002325F8" w:rsidP="00892E42">
      <w:pPr>
        <w:autoSpaceDE w:val="0"/>
        <w:autoSpaceDN w:val="0"/>
        <w:adjustRightInd w:val="0"/>
        <w:spacing w:after="40"/>
        <w:rPr>
          <w:ins w:id="927" w:author="Emanuel Covasa" w:date="2024-04-30T22:56:00Z"/>
          <w:del w:id="928" w:author="Emanuel Covasa - STUDENT" w:date="2024-05-02T14:28:00Z"/>
          <w:rFonts w:ascii="Microsoft Sans Serif" w:hAnsi="Microsoft Sans Serif" w:cs="Microsoft Sans Serif"/>
          <w:b/>
          <w:bCs/>
          <w:kern w:val="0"/>
          <w:sz w:val="28"/>
          <w:szCs w:val="28"/>
          <w:u w:val="single"/>
          <w:lang w:val="en-GB"/>
        </w:rPr>
      </w:pPr>
    </w:p>
    <w:p w14:paraId="4AD6CDFE" w14:textId="77777777" w:rsidR="002325F8" w:rsidDel="006D452D" w:rsidRDefault="002325F8" w:rsidP="00892E42">
      <w:pPr>
        <w:autoSpaceDE w:val="0"/>
        <w:autoSpaceDN w:val="0"/>
        <w:adjustRightInd w:val="0"/>
        <w:spacing w:after="40"/>
        <w:rPr>
          <w:ins w:id="929" w:author="Emanuel Covasa" w:date="2024-04-30T22:56:00Z"/>
          <w:del w:id="930" w:author="Emanuel Covasa - STUDENT" w:date="2024-05-02T14:28:00Z"/>
          <w:rFonts w:ascii="Microsoft Sans Serif" w:hAnsi="Microsoft Sans Serif" w:cs="Microsoft Sans Serif"/>
          <w:b/>
          <w:bCs/>
          <w:kern w:val="0"/>
          <w:sz w:val="28"/>
          <w:szCs w:val="28"/>
          <w:u w:val="single"/>
          <w:lang w:val="en-GB"/>
        </w:rPr>
      </w:pPr>
    </w:p>
    <w:p w14:paraId="3657C61C" w14:textId="77777777" w:rsidR="002325F8" w:rsidDel="006D452D" w:rsidRDefault="002325F8" w:rsidP="00892E42">
      <w:pPr>
        <w:autoSpaceDE w:val="0"/>
        <w:autoSpaceDN w:val="0"/>
        <w:adjustRightInd w:val="0"/>
        <w:spacing w:after="40"/>
        <w:rPr>
          <w:ins w:id="931" w:author="Emanuel Covasa" w:date="2024-04-30T22:56:00Z"/>
          <w:del w:id="932" w:author="Emanuel Covasa - STUDENT" w:date="2024-05-02T14:28:00Z"/>
          <w:rFonts w:ascii="Microsoft Sans Serif" w:hAnsi="Microsoft Sans Serif" w:cs="Microsoft Sans Serif"/>
          <w:b/>
          <w:bCs/>
          <w:kern w:val="0"/>
          <w:sz w:val="28"/>
          <w:szCs w:val="28"/>
          <w:u w:val="single"/>
          <w:lang w:val="en-GB"/>
        </w:rPr>
      </w:pPr>
    </w:p>
    <w:p w14:paraId="6AA1DBA2" w14:textId="77777777" w:rsidR="002325F8" w:rsidDel="006D452D" w:rsidRDefault="002325F8" w:rsidP="00892E42">
      <w:pPr>
        <w:autoSpaceDE w:val="0"/>
        <w:autoSpaceDN w:val="0"/>
        <w:adjustRightInd w:val="0"/>
        <w:spacing w:after="40"/>
        <w:rPr>
          <w:ins w:id="933" w:author="Emanuel Covasa" w:date="2024-04-30T22:56:00Z"/>
          <w:del w:id="934" w:author="Emanuel Covasa - STUDENT" w:date="2024-05-02T14:28:00Z"/>
          <w:rFonts w:ascii="Microsoft Sans Serif" w:hAnsi="Microsoft Sans Serif" w:cs="Microsoft Sans Serif"/>
          <w:b/>
          <w:bCs/>
          <w:kern w:val="0"/>
          <w:sz w:val="28"/>
          <w:szCs w:val="28"/>
          <w:u w:val="single"/>
          <w:lang w:val="en-GB"/>
        </w:rPr>
      </w:pPr>
    </w:p>
    <w:p w14:paraId="098F9187" w14:textId="77777777" w:rsidR="002325F8" w:rsidRDefault="002325F8" w:rsidP="00892E42">
      <w:pPr>
        <w:autoSpaceDE w:val="0"/>
        <w:autoSpaceDN w:val="0"/>
        <w:adjustRightInd w:val="0"/>
        <w:spacing w:after="40"/>
        <w:rPr>
          <w:rFonts w:ascii="Microsoft Sans Serif" w:hAnsi="Microsoft Sans Serif" w:cs="Microsoft Sans Serif"/>
          <w:b/>
          <w:bCs/>
          <w:kern w:val="0"/>
          <w:sz w:val="28"/>
          <w:szCs w:val="28"/>
          <w:u w:val="single"/>
          <w:lang w:val="en-GB"/>
        </w:rPr>
      </w:pPr>
    </w:p>
    <w:p w14:paraId="0594E8B8" w14:textId="44D02186" w:rsidR="00892E42" w:rsidRDefault="00892E42" w:rsidP="00892E42">
      <w:pPr>
        <w:autoSpaceDE w:val="0"/>
        <w:autoSpaceDN w:val="0"/>
        <w:adjustRightInd w:val="0"/>
        <w:spacing w:after="40"/>
        <w:rPr>
          <w:rFonts w:ascii="Microsoft Sans Serif" w:hAnsi="Microsoft Sans Serif" w:cs="Microsoft Sans Serif"/>
          <w:b/>
          <w:bCs/>
          <w:i/>
          <w:iCs/>
          <w:kern w:val="0"/>
          <w:sz w:val="20"/>
          <w:szCs w:val="20"/>
          <w:u w:val="single"/>
          <w:lang w:val="en-GB"/>
        </w:rPr>
      </w:pPr>
      <w:bookmarkStart w:id="935" w:name="_Toc165398028"/>
      <w:bookmarkStart w:id="936" w:name="_Toc165561363"/>
      <w:r w:rsidRPr="009B7293">
        <w:rPr>
          <w:rStyle w:val="Heading1Char"/>
          <w:b/>
          <w:bCs/>
          <w:sz w:val="32"/>
          <w:szCs w:val="32"/>
          <w:u w:val="single"/>
        </w:rPr>
        <w:t>Comprehensive Project Requirements</w:t>
      </w:r>
      <w:bookmarkEnd w:id="935"/>
      <w:bookmarkEnd w:id="936"/>
      <w:r w:rsidR="00CB7474" w:rsidRPr="00CB7474">
        <w:rPr>
          <w:rFonts w:ascii="Microsoft Sans Serif" w:hAnsi="Microsoft Sans Serif" w:cs="Microsoft Sans Serif"/>
          <w:i/>
          <w:iCs/>
          <w:color w:val="0F9ED5" w:themeColor="accent4"/>
          <w:kern w:val="0"/>
          <w:sz w:val="20"/>
          <w:szCs w:val="20"/>
          <w:lang w:val="en-GB"/>
        </w:rPr>
        <w:t>(</w:t>
      </w:r>
      <w:r w:rsidR="00CB7474">
        <w:rPr>
          <w:rFonts w:ascii="Microsoft Sans Serif" w:hAnsi="Microsoft Sans Serif" w:cs="Microsoft Sans Serif"/>
          <w:i/>
          <w:iCs/>
          <w:color w:val="0F9ED5" w:themeColor="accent4"/>
          <w:kern w:val="0"/>
          <w:sz w:val="20"/>
          <w:szCs w:val="20"/>
          <w:lang w:val="en-GB"/>
        </w:rPr>
        <w:t>F</w:t>
      </w:r>
      <w:r w:rsidR="00CB7474" w:rsidRPr="00CB7474">
        <w:rPr>
          <w:rFonts w:ascii="Microsoft Sans Serif" w:hAnsi="Microsoft Sans Serif" w:cs="Microsoft Sans Serif"/>
          <w:i/>
          <w:iCs/>
          <w:color w:val="0F9ED5" w:themeColor="accent4"/>
          <w:kern w:val="0"/>
          <w:sz w:val="20"/>
          <w:szCs w:val="20"/>
          <w:lang w:val="en-GB"/>
        </w:rPr>
        <w:t xml:space="preserve">igure </w:t>
      </w:r>
      <w:r w:rsidR="00C546EF">
        <w:rPr>
          <w:rFonts w:ascii="Microsoft Sans Serif" w:hAnsi="Microsoft Sans Serif" w:cs="Microsoft Sans Serif"/>
          <w:i/>
          <w:iCs/>
          <w:color w:val="0F9ED5" w:themeColor="accent4"/>
          <w:kern w:val="0"/>
          <w:sz w:val="20"/>
          <w:szCs w:val="20"/>
          <w:lang w:val="en-GB"/>
        </w:rPr>
        <w:t>2</w:t>
      </w:r>
      <w:r w:rsidR="00CB7474" w:rsidRPr="00CB7474">
        <w:rPr>
          <w:rFonts w:ascii="Microsoft Sans Serif" w:hAnsi="Microsoft Sans Serif" w:cs="Microsoft Sans Serif"/>
          <w:i/>
          <w:iCs/>
          <w:color w:val="0F9ED5" w:themeColor="accent4"/>
          <w:kern w:val="0"/>
          <w:sz w:val="20"/>
          <w:szCs w:val="20"/>
          <w:lang w:val="en-GB"/>
        </w:rPr>
        <w:t xml:space="preserve"> &amp; </w:t>
      </w:r>
      <w:r w:rsidR="00C546EF">
        <w:rPr>
          <w:rFonts w:ascii="Microsoft Sans Serif" w:hAnsi="Microsoft Sans Serif" w:cs="Microsoft Sans Serif"/>
          <w:i/>
          <w:iCs/>
          <w:color w:val="0F9ED5" w:themeColor="accent4"/>
          <w:kern w:val="0"/>
          <w:sz w:val="20"/>
          <w:szCs w:val="20"/>
          <w:lang w:val="en-GB"/>
        </w:rPr>
        <w:t>3</w:t>
      </w:r>
      <w:r w:rsidR="00CB7474" w:rsidRPr="00CB7474">
        <w:rPr>
          <w:rFonts w:ascii="Microsoft Sans Serif" w:hAnsi="Microsoft Sans Serif" w:cs="Microsoft Sans Serif"/>
          <w:i/>
          <w:iCs/>
          <w:color w:val="0F9ED5" w:themeColor="accent4"/>
          <w:kern w:val="0"/>
          <w:sz w:val="20"/>
          <w:szCs w:val="20"/>
          <w:lang w:val="en-GB"/>
        </w:rPr>
        <w:t>)</w:t>
      </w:r>
      <w:r w:rsidRPr="00CB7474">
        <w:rPr>
          <w:rFonts w:ascii="Microsoft Sans Serif" w:hAnsi="Microsoft Sans Serif" w:cs="Microsoft Sans Serif"/>
          <w:b/>
          <w:bCs/>
          <w:i/>
          <w:iCs/>
          <w:kern w:val="0"/>
          <w:sz w:val="20"/>
          <w:szCs w:val="20"/>
          <w:u w:val="single"/>
          <w:lang w:val="en-GB"/>
        </w:rPr>
        <w:t>:</w:t>
      </w:r>
    </w:p>
    <w:p w14:paraId="208ADF96" w14:textId="77777777" w:rsidR="00647BBE" w:rsidRPr="00892E42" w:rsidRDefault="00647BBE" w:rsidP="00892E42">
      <w:pPr>
        <w:autoSpaceDE w:val="0"/>
        <w:autoSpaceDN w:val="0"/>
        <w:adjustRightInd w:val="0"/>
        <w:spacing w:after="40"/>
        <w:rPr>
          <w:rFonts w:ascii="Microsoft Sans Serif" w:hAnsi="Microsoft Sans Serif" w:cs="Microsoft Sans Serif"/>
          <w:b/>
          <w:bCs/>
          <w:kern w:val="0"/>
          <w:sz w:val="28"/>
          <w:szCs w:val="28"/>
          <w:lang w:val="en-GB"/>
        </w:rPr>
      </w:pPr>
    </w:p>
    <w:p w14:paraId="3CB09404" w14:textId="77777777"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Customisable hydration reminders based on individual needs and intake.</w:t>
      </w:r>
    </w:p>
    <w:p w14:paraId="5D2B27A1" w14:textId="77777777"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Accurate tracking of water intake using weight measurements.</w:t>
      </w:r>
    </w:p>
    <w:p w14:paraId="5B9C44F2" w14:textId="77777777"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Calculation of personalised daily hydration goals.</w:t>
      </w:r>
    </w:p>
    <w:p w14:paraId="150DE29D" w14:textId="77777777"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Real-time data display on the device and within an accompanying app.</w:t>
      </w:r>
    </w:p>
    <w:p w14:paraId="50BB6DB0" w14:textId="77777777" w:rsidR="00892E42" w:rsidRPr="00892E42"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An energy-efficient design with a sustainability-focused sleep mode.</w:t>
      </w:r>
    </w:p>
    <w:p w14:paraId="6DF8A505" w14:textId="6C90A44E" w:rsidR="008E53EE" w:rsidRDefault="00892E42" w:rsidP="00506AF8">
      <w:pPr>
        <w:pStyle w:val="ListParagraph"/>
        <w:autoSpaceDE w:val="0"/>
        <w:autoSpaceDN w:val="0"/>
        <w:adjustRightInd w:val="0"/>
        <w:spacing w:before="240" w:line="276" w:lineRule="auto"/>
        <w:rPr>
          <w:ins w:id="937" w:author="Emanuel Covasa" w:date="2024-04-30T21:42:00Z"/>
          <w:rFonts w:ascii="Microsoft Sans Serif" w:hAnsi="Microsoft Sans Serif" w:cs="Microsoft Sans Serif"/>
          <w:kern w:val="0"/>
          <w:lang w:val="en-GB"/>
        </w:rPr>
      </w:pPr>
      <w:r w:rsidRPr="00892E42">
        <w:rPr>
          <w:rFonts w:ascii="Microsoft Sans Serif" w:hAnsi="Microsoft Sans Serif" w:cs="Microsoft Sans Serif"/>
          <w:kern w:val="0"/>
          <w:lang w:val="en-GB"/>
        </w:rPr>
        <w:t>A user-friendly interface allowing for high degrees of personalisation.</w:t>
      </w:r>
    </w:p>
    <w:p w14:paraId="45611A19" w14:textId="77777777" w:rsidR="000C520B" w:rsidRDefault="000C520B" w:rsidP="00506AF8">
      <w:pPr>
        <w:pStyle w:val="ListParagraph"/>
        <w:autoSpaceDE w:val="0"/>
        <w:autoSpaceDN w:val="0"/>
        <w:adjustRightInd w:val="0"/>
        <w:spacing w:before="240" w:line="276" w:lineRule="auto"/>
        <w:rPr>
          <w:rFonts w:ascii="Microsoft Sans Serif" w:hAnsi="Microsoft Sans Serif" w:cs="Microsoft Sans Serif"/>
          <w:kern w:val="0"/>
          <w:lang w:val="en-GB"/>
        </w:rPr>
      </w:pPr>
    </w:p>
    <w:p w14:paraId="1B30A448" w14:textId="77777777" w:rsidR="00C103C7" w:rsidRDefault="00E95804" w:rsidP="00C103C7">
      <w:pPr>
        <w:keepNext/>
        <w:autoSpaceDE w:val="0"/>
        <w:autoSpaceDN w:val="0"/>
        <w:adjustRightInd w:val="0"/>
      </w:pPr>
      <w:r>
        <w:rPr>
          <w:rFonts w:ascii="Microsoft Sans Serif" w:hAnsi="Microsoft Sans Serif" w:cs="Microsoft Sans Serif"/>
          <w:noProof/>
          <w:kern w:val="0"/>
          <w:lang w:val="en-GB"/>
        </w:rPr>
        <w:lastRenderedPageBreak/>
        <w:drawing>
          <wp:inline distT="0" distB="0" distL="0" distR="0" wp14:anchorId="50EF8C7A" wp14:editId="6AC82849">
            <wp:extent cx="2749550" cy="3145964"/>
            <wp:effectExtent l="0" t="0" r="0" b="3810"/>
            <wp:docPr id="560093720" name="Picture 11"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3720" name="Picture 11" descr="A piece of paper with wri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4889" cy="3174957"/>
                    </a:xfrm>
                    <a:prstGeom prst="rect">
                      <a:avLst/>
                    </a:prstGeom>
                  </pic:spPr>
                </pic:pic>
              </a:graphicData>
            </a:graphic>
          </wp:inline>
        </w:drawing>
      </w:r>
      <w:r w:rsidR="00506AF8">
        <w:rPr>
          <w:rFonts w:ascii="Microsoft Sans Serif" w:hAnsi="Microsoft Sans Serif" w:cs="Microsoft Sans Serif"/>
          <w:noProof/>
          <w:kern w:val="0"/>
          <w:lang w:val="en-GB"/>
        </w:rPr>
        <w:drawing>
          <wp:inline distT="0" distB="0" distL="0" distR="0" wp14:anchorId="2F65C753" wp14:editId="2CEFAC49">
            <wp:extent cx="2922121" cy="3158233"/>
            <wp:effectExtent l="0" t="0" r="0" b="4445"/>
            <wp:docPr id="1773038272" name="Picture 1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8272" name="Picture 10" descr="A piece of paper with writing on 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8771" cy="3176228"/>
                    </a:xfrm>
                    <a:prstGeom prst="rect">
                      <a:avLst/>
                    </a:prstGeom>
                  </pic:spPr>
                </pic:pic>
              </a:graphicData>
            </a:graphic>
          </wp:inline>
        </w:drawing>
      </w:r>
    </w:p>
    <w:p w14:paraId="25674FED" w14:textId="131A70F5" w:rsidR="00C103C7" w:rsidRDefault="00C103C7" w:rsidP="00BB40CF">
      <w:pPr>
        <w:rPr>
          <w:del w:id="938" w:author="Emanuel Covasa - STUDENT" w:date="2024-05-02T15:01:00Z"/>
        </w:rPr>
      </w:pPr>
      <w:r w:rsidRPr="00C103C7">
        <w:rPr>
          <w:rFonts w:ascii="Arial" w:hAnsi="Arial" w:cs="Arial"/>
          <w:color w:val="0F9ED5" w:themeColor="accent4"/>
          <w:sz w:val="20"/>
          <w:szCs w:val="20"/>
        </w:rPr>
        <w:t xml:space="preserve">Figure </w:t>
      </w:r>
      <w:r w:rsidR="00C546EF">
        <w:rPr>
          <w:rFonts w:ascii="Arial" w:hAnsi="Arial" w:cs="Arial"/>
          <w:color w:val="0F9ED5" w:themeColor="accent4"/>
          <w:sz w:val="20"/>
          <w:szCs w:val="20"/>
        </w:rPr>
        <w:t>2</w:t>
      </w:r>
      <w:r>
        <w:rPr>
          <w:rFonts w:ascii="Arial" w:hAnsi="Arial" w:cs="Arial"/>
          <w:color w:val="0F9ED5" w:themeColor="accent4"/>
          <w:sz w:val="20"/>
          <w:szCs w:val="20"/>
        </w:rPr>
        <w:tab/>
      </w:r>
      <w:r>
        <w:rPr>
          <w:rFonts w:ascii="Arial" w:hAnsi="Arial" w:cs="Arial"/>
          <w:color w:val="0F9ED5" w:themeColor="accent4"/>
          <w:sz w:val="20"/>
          <w:szCs w:val="20"/>
        </w:rPr>
        <w:tab/>
      </w:r>
      <w:r>
        <w:rPr>
          <w:rFonts w:ascii="Arial" w:hAnsi="Arial" w:cs="Arial"/>
          <w:color w:val="0F9ED5" w:themeColor="accent4"/>
          <w:sz w:val="20"/>
          <w:szCs w:val="20"/>
        </w:rPr>
        <w:tab/>
      </w:r>
      <w:r>
        <w:rPr>
          <w:rFonts w:ascii="Arial" w:hAnsi="Arial" w:cs="Arial"/>
          <w:color w:val="0F9ED5" w:themeColor="accent4"/>
          <w:sz w:val="20"/>
          <w:szCs w:val="20"/>
        </w:rPr>
        <w:tab/>
      </w:r>
      <w:r>
        <w:rPr>
          <w:rFonts w:ascii="Arial" w:hAnsi="Arial" w:cs="Arial"/>
          <w:color w:val="0F9ED5" w:themeColor="accent4"/>
          <w:sz w:val="20"/>
          <w:szCs w:val="20"/>
        </w:rPr>
        <w:tab/>
      </w:r>
      <w:r w:rsidRPr="00C103C7">
        <w:rPr>
          <w:rFonts w:ascii="Arial" w:hAnsi="Arial" w:cs="Arial"/>
          <w:color w:val="0F9ED5" w:themeColor="accent4"/>
          <w:sz w:val="20"/>
          <w:szCs w:val="20"/>
        </w:rPr>
        <w:t xml:space="preserve"> </w:t>
      </w:r>
      <w:r w:rsidRPr="00506AF8">
        <w:rPr>
          <w:rFonts w:ascii="Arial" w:hAnsi="Arial" w:cs="Arial"/>
          <w:color w:val="0F9ED5" w:themeColor="accent4"/>
          <w:sz w:val="20"/>
          <w:szCs w:val="20"/>
        </w:rPr>
        <w:t xml:space="preserve">Figure </w:t>
      </w:r>
      <w:r w:rsidR="00C546EF">
        <w:rPr>
          <w:rFonts w:ascii="Arial" w:hAnsi="Arial" w:cs="Arial"/>
          <w:color w:val="0F9ED5" w:themeColor="accent4"/>
          <w:sz w:val="20"/>
          <w:szCs w:val="20"/>
        </w:rPr>
        <w:t>3</w:t>
      </w:r>
    </w:p>
    <w:p w14:paraId="03E1762E" w14:textId="62AC8F34" w:rsidR="00BB40CF" w:rsidRDefault="00BB40CF" w:rsidP="00BB40CF">
      <w:pPr>
        <w:pStyle w:val="Caption"/>
        <w:ind w:left="720" w:firstLine="720"/>
        <w:rPr>
          <w:ins w:id="939" w:author="Emanuel Covasa - STUDENT" w:date="2024-05-02T15:02:00Z"/>
          <w:i w:val="0"/>
          <w:iCs w:val="0"/>
          <w:color w:val="auto"/>
          <w:sz w:val="24"/>
          <w:szCs w:val="24"/>
        </w:rPr>
      </w:pPr>
    </w:p>
    <w:p w14:paraId="018972D9" w14:textId="19CA6355" w:rsidR="00BB40CF" w:rsidRDefault="00BB40CF" w:rsidP="00BB40CF">
      <w:pPr>
        <w:rPr>
          <w:ins w:id="940" w:author="Emanuel Covasa - STUDENT" w:date="2024-05-02T15:02:00Z"/>
        </w:rPr>
      </w:pPr>
    </w:p>
    <w:p w14:paraId="414D475C" w14:textId="5F9FE39D" w:rsidR="00BB40CF" w:rsidRPr="00BB40CF" w:rsidRDefault="00BB40CF">
      <w:pPr>
        <w:rPr>
          <w:ins w:id="941" w:author="Emanuel Covasa - STUDENT" w:date="2024-05-02T15:01:00Z"/>
          <w:rPrChange w:id="942" w:author="Emanuel Covasa - STUDENT" w:date="2024-05-02T15:02:00Z">
            <w:rPr>
              <w:ins w:id="943" w:author="Emanuel Covasa - STUDENT" w:date="2024-05-02T15:01:00Z"/>
              <w:rFonts w:ascii="Arial" w:hAnsi="Arial" w:cs="Arial"/>
              <w:color w:val="0F9ED5" w:themeColor="accent4"/>
              <w:sz w:val="20"/>
              <w:szCs w:val="20"/>
            </w:rPr>
          </w:rPrChange>
        </w:rPr>
        <w:pPrChange w:id="944" w:author="Emanuel Covasa - STUDENT" w:date="2024-05-02T15:02:00Z">
          <w:pPr>
            <w:pStyle w:val="Caption"/>
            <w:ind w:left="720" w:firstLine="720"/>
          </w:pPr>
        </w:pPrChange>
      </w:pPr>
      <w:ins w:id="945" w:author="Emanuel Covasa - STUDENT" w:date="2024-05-02T15:02:00Z">
        <w:r>
          <w:t>————————————————————-</w:t>
        </w:r>
      </w:ins>
    </w:p>
    <w:p w14:paraId="68B4BA4A" w14:textId="19E2ACA4" w:rsidR="00BB40CF" w:rsidRPr="00BB40CF" w:rsidRDefault="00BB40CF">
      <w:pPr>
        <w:rPr>
          <w:ins w:id="946" w:author="Emanuel Covasa - STUDENT" w:date="2024-05-02T15:01:00Z"/>
          <w:rPrChange w:id="947" w:author="Emanuel Covasa - STUDENT" w:date="2024-05-02T15:01:00Z">
            <w:rPr>
              <w:ins w:id="948" w:author="Emanuel Covasa - STUDENT" w:date="2024-05-02T15:01:00Z"/>
              <w:rFonts w:ascii="Arial" w:hAnsi="Arial" w:cs="Arial"/>
              <w:color w:val="0F9ED5" w:themeColor="accent4"/>
              <w:sz w:val="20"/>
              <w:szCs w:val="20"/>
            </w:rPr>
          </w:rPrChange>
        </w:rPr>
        <w:pPrChange w:id="949" w:author="Emanuel Covasa - STUDENT" w:date="2024-05-02T15:01:00Z">
          <w:pPr>
            <w:pStyle w:val="Caption"/>
            <w:ind w:left="720" w:firstLine="720"/>
          </w:pPr>
        </w:pPrChange>
      </w:pPr>
    </w:p>
    <w:p w14:paraId="47F1A527" w14:textId="786C1EBF" w:rsidR="000C520B" w:rsidRDefault="000C520B">
      <w:pPr>
        <w:pStyle w:val="Caption"/>
        <w:ind w:left="720" w:firstLine="720"/>
        <w:rPr>
          <w:ins w:id="950" w:author="Emanuel Covasa" w:date="2024-04-30T21:42:00Z"/>
          <w:del w:id="951" w:author="Emanuel Covasa - STUDENT" w:date="2024-05-02T15:01:00Z"/>
          <w:rFonts w:ascii="Microsoft Sans Serif" w:hAnsi="Microsoft Sans Serif" w:cs="Microsoft Sans Serif"/>
          <w:kern w:val="0"/>
          <w:lang w:val="en-GB"/>
        </w:rPr>
        <w:pPrChange w:id="952" w:author="Emanuel Covasa - STUDENT" w:date="2024-05-02T15:39:00Z">
          <w:pPr>
            <w:autoSpaceDE w:val="0"/>
            <w:autoSpaceDN w:val="0"/>
            <w:adjustRightInd w:val="0"/>
          </w:pPr>
        </w:pPrChange>
      </w:pPr>
    </w:p>
    <w:p w14:paraId="3BC94273" w14:textId="7E15F317" w:rsidR="005C1BED" w:rsidDel="00B56A36" w:rsidRDefault="005C1BED">
      <w:pPr>
        <w:pStyle w:val="Caption"/>
        <w:ind w:left="720" w:firstLine="720"/>
        <w:rPr>
          <w:del w:id="953" w:author="Emanuel Covasa - STUDENT" w:date="2024-05-02T14:25:00Z"/>
          <w:rFonts w:ascii="Microsoft Sans Serif" w:hAnsi="Microsoft Sans Serif" w:cs="Microsoft Sans Serif"/>
          <w:kern w:val="0"/>
          <w:lang w:val="en-GB"/>
        </w:rPr>
        <w:pPrChange w:id="954" w:author="Emanuel Covasa - STUDENT" w:date="2024-05-02T15:39:00Z">
          <w:pPr>
            <w:autoSpaceDE w:val="0"/>
            <w:autoSpaceDN w:val="0"/>
            <w:adjustRightInd w:val="0"/>
          </w:pPr>
        </w:pPrChange>
      </w:pPr>
      <w:del w:id="955" w:author="Emanuel Covasa - STUDENT" w:date="2024-05-02T15:01:00Z">
        <w:r w:rsidRPr="00892E42">
          <w:rPr>
            <w:rFonts w:ascii="Microsoft Sans Serif" w:hAnsi="Microsoft Sans Serif" w:cs="Microsoft Sans Serif"/>
            <w:kern w:val="0"/>
            <w:lang w:val="en-GB"/>
          </w:rPr>
          <w:delText>————————————————————</w:delText>
        </w:r>
      </w:del>
      <w:del w:id="956" w:author="Emanuel Covasa - STUDENT" w:date="2024-05-02T14:25:00Z">
        <w:r w:rsidRPr="00892E42" w:rsidDel="00B56A36">
          <w:rPr>
            <w:rFonts w:ascii="Microsoft Sans Serif" w:hAnsi="Microsoft Sans Serif" w:cs="Microsoft Sans Serif"/>
            <w:kern w:val="0"/>
            <w:lang w:val="en-GB"/>
          </w:rPr>
          <w:delText>—</w:delText>
        </w:r>
      </w:del>
    </w:p>
    <w:p w14:paraId="4CC4635E" w14:textId="77777777" w:rsidR="00BB40CF" w:rsidRDefault="00BB40CF" w:rsidP="00892E42">
      <w:pPr>
        <w:autoSpaceDE w:val="0"/>
        <w:autoSpaceDN w:val="0"/>
        <w:adjustRightInd w:val="0"/>
        <w:rPr>
          <w:ins w:id="957" w:author="Emanuel Covasa - STUDENT" w:date="2024-05-02T15:01:00Z"/>
          <w:rFonts w:ascii="Microsoft Sans Serif" w:hAnsi="Microsoft Sans Serif" w:cs="Microsoft Sans Serif"/>
          <w:kern w:val="0"/>
          <w:lang w:val="en-GB"/>
        </w:rPr>
      </w:pPr>
    </w:p>
    <w:p w14:paraId="0ECA1287" w14:textId="3E7A66AD" w:rsidR="005C1BED" w:rsidDel="00B56A36" w:rsidRDefault="005C1BED" w:rsidP="00892E42">
      <w:pPr>
        <w:autoSpaceDE w:val="0"/>
        <w:autoSpaceDN w:val="0"/>
        <w:adjustRightInd w:val="0"/>
        <w:rPr>
          <w:ins w:id="958" w:author="Emanuel Covasa" w:date="2024-04-30T22:56:00Z"/>
          <w:del w:id="959" w:author="Emanuel Covasa - STUDENT" w:date="2024-05-02T14:25:00Z"/>
          <w:rFonts w:ascii="Microsoft Sans Serif" w:hAnsi="Microsoft Sans Serif" w:cs="Microsoft Sans Serif"/>
          <w:kern w:val="0"/>
          <w:lang w:val="en-GB"/>
        </w:rPr>
      </w:pPr>
    </w:p>
    <w:p w14:paraId="670B69BB" w14:textId="77777777" w:rsidR="002325F8" w:rsidDel="00B56A36" w:rsidRDefault="002325F8" w:rsidP="00892E42">
      <w:pPr>
        <w:autoSpaceDE w:val="0"/>
        <w:autoSpaceDN w:val="0"/>
        <w:adjustRightInd w:val="0"/>
        <w:rPr>
          <w:ins w:id="960" w:author="Emanuel Covasa" w:date="2024-04-30T22:56:00Z"/>
          <w:del w:id="961" w:author="Emanuel Covasa - STUDENT" w:date="2024-05-02T14:25:00Z"/>
          <w:rFonts w:ascii="Microsoft Sans Serif" w:hAnsi="Microsoft Sans Serif" w:cs="Microsoft Sans Serif"/>
          <w:kern w:val="0"/>
          <w:lang w:val="en-GB"/>
        </w:rPr>
      </w:pPr>
    </w:p>
    <w:p w14:paraId="2AB0C827" w14:textId="77777777" w:rsidR="002325F8" w:rsidDel="00B56A36" w:rsidRDefault="002325F8" w:rsidP="00892E42">
      <w:pPr>
        <w:autoSpaceDE w:val="0"/>
        <w:autoSpaceDN w:val="0"/>
        <w:adjustRightInd w:val="0"/>
        <w:rPr>
          <w:ins w:id="962" w:author="Emanuel Covasa" w:date="2024-04-30T22:56:00Z"/>
          <w:del w:id="963" w:author="Emanuel Covasa - STUDENT" w:date="2024-05-02T14:25:00Z"/>
          <w:rFonts w:ascii="Microsoft Sans Serif" w:hAnsi="Microsoft Sans Serif" w:cs="Microsoft Sans Serif"/>
          <w:kern w:val="0"/>
          <w:lang w:val="en-GB"/>
        </w:rPr>
      </w:pPr>
    </w:p>
    <w:p w14:paraId="7B46EF92" w14:textId="77777777" w:rsidR="002325F8" w:rsidDel="00B56A36" w:rsidRDefault="002325F8" w:rsidP="00892E42">
      <w:pPr>
        <w:autoSpaceDE w:val="0"/>
        <w:autoSpaceDN w:val="0"/>
        <w:adjustRightInd w:val="0"/>
        <w:rPr>
          <w:ins w:id="964" w:author="Emanuel Covasa" w:date="2024-04-30T22:56:00Z"/>
          <w:del w:id="965" w:author="Emanuel Covasa - STUDENT" w:date="2024-05-02T14:25:00Z"/>
          <w:rFonts w:ascii="Microsoft Sans Serif" w:hAnsi="Microsoft Sans Serif" w:cs="Microsoft Sans Serif"/>
          <w:kern w:val="0"/>
          <w:lang w:val="en-GB"/>
        </w:rPr>
      </w:pPr>
    </w:p>
    <w:p w14:paraId="496DA7D5" w14:textId="77777777" w:rsidR="002325F8" w:rsidDel="00B56A36" w:rsidRDefault="002325F8" w:rsidP="00892E42">
      <w:pPr>
        <w:autoSpaceDE w:val="0"/>
        <w:autoSpaceDN w:val="0"/>
        <w:adjustRightInd w:val="0"/>
        <w:rPr>
          <w:ins w:id="966" w:author="Emanuel Covasa" w:date="2024-04-30T22:56:00Z"/>
          <w:del w:id="967" w:author="Emanuel Covasa - STUDENT" w:date="2024-05-02T14:25:00Z"/>
          <w:rFonts w:ascii="Microsoft Sans Serif" w:hAnsi="Microsoft Sans Serif" w:cs="Microsoft Sans Serif"/>
          <w:kern w:val="0"/>
          <w:lang w:val="en-GB"/>
        </w:rPr>
      </w:pPr>
    </w:p>
    <w:p w14:paraId="06F5A797" w14:textId="77777777" w:rsidR="002325F8" w:rsidDel="00B56A36" w:rsidRDefault="002325F8" w:rsidP="00892E42">
      <w:pPr>
        <w:autoSpaceDE w:val="0"/>
        <w:autoSpaceDN w:val="0"/>
        <w:adjustRightInd w:val="0"/>
        <w:rPr>
          <w:ins w:id="968" w:author="Emanuel Covasa" w:date="2024-04-30T22:56:00Z"/>
          <w:del w:id="969" w:author="Emanuel Covasa - STUDENT" w:date="2024-05-02T14:25:00Z"/>
          <w:rFonts w:ascii="Microsoft Sans Serif" w:hAnsi="Microsoft Sans Serif" w:cs="Microsoft Sans Serif"/>
          <w:kern w:val="0"/>
          <w:lang w:val="en-GB"/>
        </w:rPr>
      </w:pPr>
    </w:p>
    <w:p w14:paraId="0FA8514A" w14:textId="77777777" w:rsidR="002325F8" w:rsidDel="00B56A36" w:rsidRDefault="002325F8" w:rsidP="00892E42">
      <w:pPr>
        <w:autoSpaceDE w:val="0"/>
        <w:autoSpaceDN w:val="0"/>
        <w:adjustRightInd w:val="0"/>
        <w:rPr>
          <w:ins w:id="970" w:author="Emanuel Covasa" w:date="2024-04-30T22:56:00Z"/>
          <w:del w:id="971" w:author="Emanuel Covasa - STUDENT" w:date="2024-05-02T14:25:00Z"/>
          <w:rFonts w:ascii="Microsoft Sans Serif" w:hAnsi="Microsoft Sans Serif" w:cs="Microsoft Sans Serif"/>
          <w:kern w:val="0"/>
          <w:lang w:val="en-GB"/>
        </w:rPr>
      </w:pPr>
    </w:p>
    <w:p w14:paraId="7844D856" w14:textId="77777777" w:rsidR="002325F8" w:rsidDel="00B56A36" w:rsidRDefault="002325F8" w:rsidP="00892E42">
      <w:pPr>
        <w:autoSpaceDE w:val="0"/>
        <w:autoSpaceDN w:val="0"/>
        <w:adjustRightInd w:val="0"/>
        <w:rPr>
          <w:ins w:id="972" w:author="Emanuel Covasa" w:date="2024-04-30T22:56:00Z"/>
          <w:del w:id="973" w:author="Emanuel Covasa - STUDENT" w:date="2024-05-02T14:25:00Z"/>
          <w:rFonts w:ascii="Microsoft Sans Serif" w:hAnsi="Microsoft Sans Serif" w:cs="Microsoft Sans Serif"/>
          <w:kern w:val="0"/>
          <w:lang w:val="en-GB"/>
        </w:rPr>
      </w:pPr>
    </w:p>
    <w:p w14:paraId="2DFED348" w14:textId="77777777" w:rsidR="002325F8" w:rsidDel="00B56A36" w:rsidRDefault="002325F8" w:rsidP="00892E42">
      <w:pPr>
        <w:autoSpaceDE w:val="0"/>
        <w:autoSpaceDN w:val="0"/>
        <w:adjustRightInd w:val="0"/>
        <w:rPr>
          <w:ins w:id="974" w:author="Emanuel Covasa" w:date="2024-04-30T22:56:00Z"/>
          <w:del w:id="975" w:author="Emanuel Covasa - STUDENT" w:date="2024-05-02T14:25:00Z"/>
          <w:rFonts w:ascii="Microsoft Sans Serif" w:hAnsi="Microsoft Sans Serif" w:cs="Microsoft Sans Serif"/>
          <w:kern w:val="0"/>
          <w:lang w:val="en-GB"/>
        </w:rPr>
      </w:pPr>
    </w:p>
    <w:p w14:paraId="48355D79" w14:textId="77777777" w:rsidR="002325F8" w:rsidDel="00B56A36" w:rsidRDefault="002325F8" w:rsidP="00892E42">
      <w:pPr>
        <w:autoSpaceDE w:val="0"/>
        <w:autoSpaceDN w:val="0"/>
        <w:adjustRightInd w:val="0"/>
        <w:rPr>
          <w:ins w:id="976" w:author="Emanuel Covasa" w:date="2024-04-30T22:56:00Z"/>
          <w:del w:id="977" w:author="Emanuel Covasa - STUDENT" w:date="2024-05-02T14:25:00Z"/>
          <w:rFonts w:ascii="Microsoft Sans Serif" w:hAnsi="Microsoft Sans Serif" w:cs="Microsoft Sans Serif"/>
          <w:kern w:val="0"/>
          <w:lang w:val="en-GB"/>
        </w:rPr>
      </w:pPr>
    </w:p>
    <w:p w14:paraId="250C23BF" w14:textId="77777777" w:rsidR="002325F8" w:rsidDel="00B56A36" w:rsidRDefault="002325F8" w:rsidP="00892E42">
      <w:pPr>
        <w:autoSpaceDE w:val="0"/>
        <w:autoSpaceDN w:val="0"/>
        <w:adjustRightInd w:val="0"/>
        <w:rPr>
          <w:ins w:id="978" w:author="Emanuel Covasa" w:date="2024-04-30T22:56:00Z"/>
          <w:del w:id="979" w:author="Emanuel Covasa - STUDENT" w:date="2024-05-02T14:25:00Z"/>
          <w:rFonts w:ascii="Microsoft Sans Serif" w:hAnsi="Microsoft Sans Serif" w:cs="Microsoft Sans Serif"/>
          <w:kern w:val="0"/>
          <w:lang w:val="en-GB"/>
        </w:rPr>
      </w:pPr>
    </w:p>
    <w:p w14:paraId="4E3C0DE8" w14:textId="77777777" w:rsidR="002325F8" w:rsidDel="00B56A36" w:rsidRDefault="002325F8" w:rsidP="00892E42">
      <w:pPr>
        <w:autoSpaceDE w:val="0"/>
        <w:autoSpaceDN w:val="0"/>
        <w:adjustRightInd w:val="0"/>
        <w:rPr>
          <w:ins w:id="980" w:author="Emanuel Covasa" w:date="2024-04-30T22:56:00Z"/>
          <w:del w:id="981" w:author="Emanuel Covasa - STUDENT" w:date="2024-05-02T14:25:00Z"/>
          <w:rFonts w:ascii="Microsoft Sans Serif" w:hAnsi="Microsoft Sans Serif" w:cs="Microsoft Sans Serif"/>
          <w:kern w:val="0"/>
          <w:lang w:val="en-GB"/>
        </w:rPr>
      </w:pPr>
    </w:p>
    <w:p w14:paraId="5A557236" w14:textId="77777777" w:rsidR="002325F8" w:rsidRPr="00892E42" w:rsidDel="00B56A36" w:rsidRDefault="002325F8" w:rsidP="00892E42">
      <w:pPr>
        <w:autoSpaceDE w:val="0"/>
        <w:autoSpaceDN w:val="0"/>
        <w:adjustRightInd w:val="0"/>
        <w:rPr>
          <w:del w:id="982" w:author="Emanuel Covasa - STUDENT" w:date="2024-05-02T14:25:00Z"/>
          <w:rFonts w:ascii="Microsoft Sans Serif" w:hAnsi="Microsoft Sans Serif" w:cs="Microsoft Sans Serif"/>
          <w:kern w:val="0"/>
          <w:lang w:val="en-GB"/>
        </w:rPr>
      </w:pPr>
    </w:p>
    <w:p w14:paraId="353FAEA1" w14:textId="0EEAFECA" w:rsidR="00892E42" w:rsidRDefault="00892E42" w:rsidP="00892E42">
      <w:pPr>
        <w:autoSpaceDE w:val="0"/>
        <w:autoSpaceDN w:val="0"/>
        <w:adjustRightInd w:val="0"/>
        <w:spacing w:after="40"/>
        <w:rPr>
          <w:ins w:id="983" w:author="Emanuel Covasa - STUDENT" w:date="2024-05-02T15:08:00Z"/>
          <w:rFonts w:ascii="Arial" w:hAnsi="Arial" w:cs="Arial"/>
          <w:b/>
          <w:kern w:val="0"/>
          <w:sz w:val="20"/>
          <w:szCs w:val="20"/>
          <w:lang w:val="en-GB"/>
        </w:rPr>
      </w:pPr>
      <w:bookmarkStart w:id="984" w:name="_Toc165398029"/>
      <w:bookmarkStart w:id="985" w:name="_Toc165561364"/>
      <w:r w:rsidRPr="009B7293">
        <w:rPr>
          <w:rStyle w:val="Heading1Char"/>
          <w:b/>
          <w:bCs/>
          <w:sz w:val="32"/>
          <w:szCs w:val="32"/>
          <w:u w:val="single"/>
        </w:rPr>
        <w:t>Initial Design Concepts</w:t>
      </w:r>
      <w:bookmarkEnd w:id="984"/>
      <w:ins w:id="986" w:author="Emanuel Covasa - STUDENT" w:date="2024-05-02T15:20:00Z">
        <w:r w:rsidR="00B951D0">
          <w:rPr>
            <w:rStyle w:val="Heading1Char"/>
            <w:b/>
            <w:sz w:val="32"/>
            <w:szCs w:val="32"/>
            <w:u w:val="single"/>
          </w:rPr>
          <w:t>(</w:t>
        </w:r>
        <w:r w:rsidR="00035CC4">
          <w:rPr>
            <w:rStyle w:val="Heading1Char"/>
            <w:b/>
            <w:bCs/>
            <w:sz w:val="32"/>
            <w:szCs w:val="32"/>
            <w:u w:val="single"/>
          </w:rPr>
          <w:t>update)</w:t>
        </w:r>
      </w:ins>
      <w:bookmarkEnd w:id="985"/>
      <w:r w:rsidR="00B951D0" w:rsidRPr="00B951D0">
        <w:rPr>
          <w:rFonts w:ascii="Arial" w:hAnsi="Arial" w:cs="Arial"/>
          <w:color w:val="0F9ED5" w:themeColor="accent4"/>
          <w:kern w:val="0"/>
          <w:sz w:val="20"/>
          <w:szCs w:val="20"/>
          <w:lang w:val="en-GB"/>
        </w:rPr>
        <w:t xml:space="preserve">(Figure </w:t>
      </w:r>
      <w:del w:id="987" w:author="Emanuel Covasa - STUDENT" w:date="2024-05-02T15:00:00Z">
        <w:r w:rsidR="00B951D0" w:rsidRPr="00B951D0">
          <w:rPr>
            <w:rFonts w:ascii="Arial" w:hAnsi="Arial" w:cs="Arial"/>
            <w:color w:val="0F9ED5" w:themeColor="accent4"/>
            <w:kern w:val="0"/>
            <w:sz w:val="20"/>
            <w:szCs w:val="20"/>
            <w:lang w:val="en-GB"/>
          </w:rPr>
          <w:delText>3</w:delText>
        </w:r>
      </w:del>
      <w:del w:id="988" w:author="Emanuel Covasa - STUDENT" w:date="2024-05-02T15:08:00Z">
        <w:r w:rsidR="00B951D0" w:rsidRPr="00B951D0">
          <w:rPr>
            <w:rFonts w:ascii="Arial" w:hAnsi="Arial" w:cs="Arial"/>
            <w:color w:val="0F9ED5" w:themeColor="accent4"/>
            <w:kern w:val="0"/>
            <w:sz w:val="20"/>
            <w:szCs w:val="20"/>
            <w:lang w:val="en-GB"/>
          </w:rPr>
          <w:delText xml:space="preserve"> &amp;</w:delText>
        </w:r>
      </w:del>
      <w:ins w:id="989" w:author="Emanuel Covasa - STUDENT" w:date="2024-05-02T15:08:00Z">
        <w:r w:rsidR="002464CB">
          <w:rPr>
            <w:rFonts w:ascii="Arial" w:hAnsi="Arial" w:cs="Arial"/>
            <w:color w:val="0F9ED5" w:themeColor="accent4"/>
            <w:kern w:val="0"/>
            <w:sz w:val="20"/>
            <w:szCs w:val="20"/>
            <w:lang w:val="en-GB"/>
          </w:rPr>
          <w:t>4</w:t>
        </w:r>
        <w:r w:rsidR="002464CB" w:rsidRPr="00B951D0">
          <w:rPr>
            <w:rFonts w:ascii="Arial" w:hAnsi="Arial" w:cs="Arial"/>
            <w:color w:val="0F9ED5" w:themeColor="accent4"/>
            <w:kern w:val="0"/>
            <w:sz w:val="20"/>
            <w:szCs w:val="20"/>
            <w:lang w:val="en-GB"/>
          </w:rPr>
          <w:t xml:space="preserve"> &amp;</w:t>
        </w:r>
      </w:ins>
      <w:r w:rsidR="00B951D0" w:rsidRPr="00B951D0">
        <w:rPr>
          <w:rFonts w:ascii="Arial" w:hAnsi="Arial" w:cs="Arial"/>
          <w:color w:val="0F9ED5" w:themeColor="accent4"/>
          <w:kern w:val="0"/>
          <w:sz w:val="20"/>
          <w:szCs w:val="20"/>
          <w:lang w:val="en-GB"/>
        </w:rPr>
        <w:t xml:space="preserve"> </w:t>
      </w:r>
      <w:r w:rsidR="00C546EF">
        <w:rPr>
          <w:rFonts w:ascii="Arial" w:hAnsi="Arial" w:cs="Arial"/>
          <w:color w:val="0F9ED5" w:themeColor="accent4"/>
          <w:kern w:val="0"/>
          <w:sz w:val="20"/>
          <w:szCs w:val="20"/>
          <w:lang w:val="en-GB"/>
        </w:rPr>
        <w:t>5</w:t>
      </w:r>
      <w:r w:rsidR="00B951D0" w:rsidRPr="00B951D0">
        <w:rPr>
          <w:rFonts w:ascii="Arial" w:hAnsi="Arial" w:cs="Arial"/>
          <w:color w:val="0F9ED5" w:themeColor="accent4"/>
          <w:kern w:val="0"/>
          <w:sz w:val="20"/>
          <w:szCs w:val="20"/>
          <w:lang w:val="en-GB"/>
        </w:rPr>
        <w:t>)</w:t>
      </w:r>
      <w:r w:rsidRPr="00B951D0">
        <w:rPr>
          <w:rFonts w:ascii="Arial" w:hAnsi="Arial" w:cs="Arial"/>
          <w:b/>
          <w:bCs/>
          <w:kern w:val="0"/>
          <w:sz w:val="20"/>
          <w:szCs w:val="20"/>
          <w:lang w:val="en-GB"/>
        </w:rPr>
        <w:t>:</w:t>
      </w:r>
    </w:p>
    <w:p w14:paraId="0DF3FD67" w14:textId="77777777" w:rsidR="002464CB" w:rsidRPr="00B951D0" w:rsidRDefault="002464CB" w:rsidP="00892E42">
      <w:pPr>
        <w:autoSpaceDE w:val="0"/>
        <w:autoSpaceDN w:val="0"/>
        <w:adjustRightInd w:val="0"/>
        <w:spacing w:after="40"/>
        <w:rPr>
          <w:rFonts w:ascii="Microsoft Sans Serif" w:hAnsi="Microsoft Sans Serif" w:cs="Microsoft Sans Serif"/>
          <w:b/>
          <w:bCs/>
          <w:kern w:val="0"/>
          <w:sz w:val="28"/>
          <w:szCs w:val="28"/>
          <w:lang w:val="en-GB"/>
        </w:rPr>
      </w:pPr>
    </w:p>
    <w:p w14:paraId="671B36D8" w14:textId="04D5D962" w:rsidR="00892E42" w:rsidRPr="00892E42" w:rsidRDefault="00892E42" w:rsidP="008E53EE">
      <w:pPr>
        <w:numPr>
          <w:ilvl w:val="0"/>
          <w:numId w:val="40"/>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Device Sketches</w:t>
      </w:r>
      <w:r w:rsidR="00896664">
        <w:rPr>
          <w:rFonts w:ascii="Microsoft Sans Serif" w:hAnsi="Microsoft Sans Serif" w:cs="Microsoft Sans Serif"/>
          <w:kern w:val="0"/>
          <w:lang w:val="en-GB"/>
        </w:rPr>
        <w:t xml:space="preserve">: </w:t>
      </w:r>
      <w:r w:rsidRPr="00892E42">
        <w:rPr>
          <w:rFonts w:ascii="Microsoft Sans Serif" w:hAnsi="Microsoft Sans Serif" w:cs="Microsoft Sans Serif"/>
          <w:kern w:val="0"/>
          <w:lang w:val="en-GB"/>
        </w:rPr>
        <w:t>Preliminary sketches showing the ergonomic and aesthetic design of the device</w:t>
      </w:r>
      <w:r w:rsidR="00896664">
        <w:rPr>
          <w:rFonts w:ascii="Microsoft Sans Serif" w:hAnsi="Microsoft Sans Serif" w:cs="Microsoft Sans Serif"/>
          <w:kern w:val="0"/>
          <w:lang w:val="en-GB"/>
        </w:rPr>
        <w:t>.</w:t>
      </w:r>
    </w:p>
    <w:p w14:paraId="1A13ECF0" w14:textId="77777777" w:rsidR="00892E42" w:rsidRPr="00892E42" w:rsidRDefault="00892E42" w:rsidP="008E53EE">
      <w:pPr>
        <w:numPr>
          <w:ilvl w:val="0"/>
          <w:numId w:val="40"/>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Code Architecture: A high-level overview of the proposed software architecture, highlighting modular design for easy updates.</w:t>
      </w:r>
    </w:p>
    <w:p w14:paraId="09757F51" w14:textId="77777777" w:rsidR="00892E42" w:rsidRPr="00892E42" w:rsidRDefault="00892E42" w:rsidP="008E53EE">
      <w:pPr>
        <w:numPr>
          <w:ilvl w:val="0"/>
          <w:numId w:val="40"/>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Hardware Setup: Diagrams detailing the electronic components and their integration.</w:t>
      </w:r>
    </w:p>
    <w:p w14:paraId="7BA20EE1" w14:textId="77777777" w:rsidR="00892E42" w:rsidRDefault="00892E42" w:rsidP="008E53EE">
      <w:pPr>
        <w:numPr>
          <w:ilvl w:val="0"/>
          <w:numId w:val="40"/>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APIs and Data Processing: Description of planned APIs for data syncing between the device and app, ensuring a seamless user experience.</w:t>
      </w:r>
    </w:p>
    <w:p w14:paraId="176FE70E" w14:textId="77777777" w:rsidR="00B951D0" w:rsidRDefault="00B951D0" w:rsidP="00B951D0">
      <w:pPr>
        <w:autoSpaceDE w:val="0"/>
        <w:autoSpaceDN w:val="0"/>
        <w:adjustRightInd w:val="0"/>
        <w:ind w:left="720"/>
        <w:rPr>
          <w:rFonts w:ascii="Microsoft Sans Serif" w:hAnsi="Microsoft Sans Serif" w:cs="Microsoft Sans Serif"/>
          <w:kern w:val="0"/>
          <w:lang w:val="en-GB"/>
        </w:rPr>
      </w:pPr>
    </w:p>
    <w:p w14:paraId="022C624F" w14:textId="45B0B34E" w:rsidR="00B951D0" w:rsidRDefault="00E1026E" w:rsidP="00B951D0">
      <w:pPr>
        <w:keepNext/>
        <w:autoSpaceDE w:val="0"/>
        <w:autoSpaceDN w:val="0"/>
        <w:adjustRightInd w:val="0"/>
        <w:jc w:val="center"/>
      </w:pPr>
      <w:r>
        <w:rPr>
          <w:rFonts w:ascii="Microsoft Sans Serif" w:hAnsi="Microsoft Sans Serif" w:cs="Microsoft Sans Serif"/>
          <w:noProof/>
          <w:kern w:val="0"/>
          <w:lang w:val="en-GB"/>
        </w:rPr>
        <w:lastRenderedPageBreak/>
        <w:drawing>
          <wp:inline distT="0" distB="0" distL="0" distR="0" wp14:anchorId="228B6F13" wp14:editId="61023222">
            <wp:extent cx="6161179" cy="3097763"/>
            <wp:effectExtent l="0" t="0" r="0" b="1270"/>
            <wp:docPr id="277820426" name="Picture 2" descr="A drawing of a three-dimension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0426" name="Picture 2" descr="A drawing of a three-dimensional objec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1179" cy="3097763"/>
                    </a:xfrm>
                    <a:prstGeom prst="rect">
                      <a:avLst/>
                    </a:prstGeom>
                  </pic:spPr>
                </pic:pic>
              </a:graphicData>
            </a:graphic>
          </wp:inline>
        </w:drawing>
      </w:r>
    </w:p>
    <w:p w14:paraId="7BC42CB7" w14:textId="5F0265F7" w:rsidR="00B951D0" w:rsidRPr="00B951D0" w:rsidRDefault="00B951D0" w:rsidP="00B951D0">
      <w:pPr>
        <w:pStyle w:val="Caption"/>
        <w:jc w:val="center"/>
        <w:rPr>
          <w:rFonts w:ascii="Arial" w:hAnsi="Arial" w:cs="Arial"/>
          <w:color w:val="0F9ED5" w:themeColor="accent4"/>
          <w:sz w:val="20"/>
          <w:szCs w:val="20"/>
        </w:rPr>
      </w:pPr>
      <w:r w:rsidRPr="00B951D0">
        <w:rPr>
          <w:rFonts w:ascii="Arial" w:hAnsi="Arial" w:cs="Arial"/>
          <w:color w:val="0F9ED5" w:themeColor="accent4"/>
          <w:sz w:val="20"/>
          <w:szCs w:val="20"/>
        </w:rPr>
        <w:t xml:space="preserve">Figure </w:t>
      </w:r>
      <w:r w:rsidR="00C546EF">
        <w:rPr>
          <w:rFonts w:ascii="Arial" w:hAnsi="Arial" w:cs="Arial"/>
          <w:color w:val="0F9ED5" w:themeColor="accent4"/>
          <w:sz w:val="20"/>
          <w:szCs w:val="20"/>
        </w:rPr>
        <w:t>4</w:t>
      </w:r>
    </w:p>
    <w:p w14:paraId="0A346B43" w14:textId="29FD0571" w:rsidR="00B951D0" w:rsidRDefault="001C711B" w:rsidP="00B951D0">
      <w:pPr>
        <w:keepNext/>
        <w:autoSpaceDE w:val="0"/>
        <w:autoSpaceDN w:val="0"/>
        <w:adjustRightInd w:val="0"/>
        <w:jc w:val="center"/>
      </w:pPr>
      <w:r>
        <w:rPr>
          <w:noProof/>
        </w:rPr>
        <w:drawing>
          <wp:inline distT="0" distB="0" distL="0" distR="0" wp14:anchorId="6D14333C" wp14:editId="20BABEC0">
            <wp:extent cx="6210118" cy="2957286"/>
            <wp:effectExtent l="0" t="0" r="635" b="1905"/>
            <wp:docPr id="428200893" name="Picture 4" descr="A drawing of a circular object&#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0893" name="Picture 4" descr="A drawing of a circular object&#10;&#10;Description automatically generated">
                      <a:extLst>
                        <a:ext uri="{C183D7F6-B498-43B3-948B-1728B52AA6E4}">
                          <adec:decorative xmlns:adec="http://schemas.microsoft.com/office/drawing/2017/decorative" val="0"/>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11184" cy="2957794"/>
                    </a:xfrm>
                    <a:prstGeom prst="rect">
                      <a:avLst/>
                    </a:prstGeom>
                  </pic:spPr>
                </pic:pic>
              </a:graphicData>
            </a:graphic>
          </wp:inline>
        </w:drawing>
      </w:r>
    </w:p>
    <w:p w14:paraId="1A0AC0AE" w14:textId="3B14F183" w:rsidR="00DC2C21" w:rsidRPr="004F1E57" w:rsidRDefault="00B951D0">
      <w:pPr>
        <w:ind w:left="3600" w:firstLine="720"/>
        <w:rPr>
          <w:ins w:id="990" w:author="Emanuel Covasa - STUDENT" w:date="2024-05-02T14:55:00Z"/>
          <w:rFonts w:ascii="Arial" w:hAnsi="Arial" w:cs="Arial"/>
          <w:sz w:val="20"/>
          <w:szCs w:val="20"/>
          <w:rPrChange w:id="991" w:author="Emanuel Covasa - STUDENT" w:date="2024-05-02T15:39:00Z">
            <w:rPr>
              <w:ins w:id="992" w:author="Emanuel Covasa - STUDENT" w:date="2024-05-02T14:55:00Z"/>
              <w:rFonts w:ascii="Arial" w:hAnsi="Arial" w:cs="Arial"/>
              <w:color w:val="0F9ED5" w:themeColor="accent4"/>
              <w:sz w:val="20"/>
              <w:szCs w:val="20"/>
            </w:rPr>
          </w:rPrChange>
        </w:rPr>
        <w:pPrChange w:id="993" w:author="Emanuel Covasa - STUDENT" w:date="2024-05-02T15:39:00Z">
          <w:pPr>
            <w:pStyle w:val="Caption"/>
            <w:jc w:val="center"/>
          </w:pPr>
        </w:pPrChange>
      </w:pPr>
      <w:r w:rsidRPr="004F1E57">
        <w:rPr>
          <w:rFonts w:ascii="Arial" w:hAnsi="Arial" w:cs="Arial"/>
          <w:i/>
          <w:sz w:val="20"/>
          <w:szCs w:val="20"/>
          <w:rPrChange w:id="994" w:author="Emanuel Covasa - STUDENT" w:date="2024-05-02T15:39:00Z">
            <w:rPr>
              <w:rFonts w:ascii="Arial" w:hAnsi="Arial" w:cs="Arial"/>
              <w:i w:val="0"/>
              <w:iCs w:val="0"/>
              <w:color w:val="0F9ED5" w:themeColor="accent4"/>
              <w:sz w:val="20"/>
              <w:szCs w:val="20"/>
            </w:rPr>
          </w:rPrChange>
        </w:rPr>
        <w:t xml:space="preserve">Figure </w:t>
      </w:r>
      <w:r w:rsidR="00C546EF" w:rsidRPr="004F1E57">
        <w:rPr>
          <w:rFonts w:ascii="Arial" w:hAnsi="Arial" w:cs="Arial"/>
          <w:i/>
          <w:sz w:val="20"/>
          <w:szCs w:val="20"/>
          <w:rPrChange w:id="995" w:author="Emanuel Covasa - STUDENT" w:date="2024-05-02T15:39:00Z">
            <w:rPr>
              <w:rFonts w:ascii="Arial" w:hAnsi="Arial" w:cs="Arial"/>
              <w:i w:val="0"/>
              <w:iCs w:val="0"/>
              <w:color w:val="0F9ED5" w:themeColor="accent4"/>
              <w:sz w:val="20"/>
              <w:szCs w:val="20"/>
            </w:rPr>
          </w:rPrChange>
        </w:rPr>
        <w:t>5</w:t>
      </w:r>
    </w:p>
    <w:p w14:paraId="0DD90D95" w14:textId="3DEC25C4" w:rsidR="007249B0" w:rsidRDefault="007249B0" w:rsidP="007249B0">
      <w:pPr>
        <w:rPr>
          <w:ins w:id="996" w:author="Emanuel Covasa - STUDENT" w:date="2024-05-02T14:55:00Z"/>
        </w:rPr>
      </w:pPr>
    </w:p>
    <w:p w14:paraId="7BA6A392" w14:textId="3D08B62A" w:rsidR="007249B0" w:rsidRDefault="007249B0" w:rsidP="007249B0">
      <w:pPr>
        <w:rPr>
          <w:ins w:id="997" w:author="Emanuel Covasa - STUDENT" w:date="2024-05-02T14:55:00Z"/>
        </w:rPr>
      </w:pPr>
    </w:p>
    <w:p w14:paraId="5D5D73CE" w14:textId="4CC0AC0B" w:rsidR="007249B0" w:rsidRDefault="007249B0" w:rsidP="007249B0">
      <w:pPr>
        <w:rPr>
          <w:ins w:id="998" w:author="Emanuel Covasa - STUDENT" w:date="2024-05-02T14:55:00Z"/>
        </w:rPr>
      </w:pPr>
    </w:p>
    <w:p w14:paraId="1473156C" w14:textId="7CB9B645" w:rsidR="007249B0" w:rsidRDefault="007249B0" w:rsidP="007249B0">
      <w:pPr>
        <w:rPr>
          <w:ins w:id="999" w:author="Emanuel Covasa - STUDENT" w:date="2024-05-02T14:55:00Z"/>
        </w:rPr>
      </w:pPr>
    </w:p>
    <w:p w14:paraId="701CB71F" w14:textId="3F86C73B" w:rsidR="007249B0" w:rsidRPr="007249B0" w:rsidRDefault="007E1005">
      <w:pPr>
        <w:rPr>
          <w:rPrChange w:id="1000" w:author="Emanuel Covasa - STUDENT" w:date="2024-05-02T14:55:00Z">
            <w:rPr>
              <w:rFonts w:ascii="Arial" w:hAnsi="Arial" w:cs="Arial"/>
              <w:color w:val="0F9ED5" w:themeColor="accent4"/>
              <w:sz w:val="20"/>
              <w:szCs w:val="20"/>
            </w:rPr>
          </w:rPrChange>
        </w:rPr>
        <w:pPrChange w:id="1001" w:author="Emanuel Covasa - STUDENT" w:date="2024-05-02T14:55:00Z">
          <w:pPr>
            <w:pStyle w:val="Caption"/>
            <w:jc w:val="center"/>
          </w:pPr>
        </w:pPrChange>
      </w:pPr>
      <w:ins w:id="1002" w:author="Emanuel Covasa - STUDENT" w:date="2024-05-02T14:19:00Z">
        <w:r>
          <w:rPr>
            <w:rFonts w:ascii="UICTFontTextStyleBody" w:hAnsi="UICTFontTextStyleBody"/>
            <w:noProof/>
          </w:rPr>
          <w:lastRenderedPageBreak/>
          <w:drawing>
            <wp:anchor distT="0" distB="0" distL="114300" distR="114300" simplePos="0" relativeHeight="251658252" behindDoc="0" locked="0" layoutInCell="1" allowOverlap="1" wp14:anchorId="28DB4049" wp14:editId="1E2CFB33">
              <wp:simplePos x="0" y="0"/>
              <wp:positionH relativeFrom="column">
                <wp:posOffset>1491615</wp:posOffset>
              </wp:positionH>
              <wp:positionV relativeFrom="paragraph">
                <wp:posOffset>-197485</wp:posOffset>
              </wp:positionV>
              <wp:extent cx="3265805" cy="6287770"/>
              <wp:effectExtent l="318" t="0" r="0" b="0"/>
              <wp:wrapSquare wrapText="bothSides"/>
              <wp:docPr id="2" name="Picture 2" descr="Figure 6&#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6&#10;">
                        <a:extLst>
                          <a:ext uri="{C183D7F6-B498-43B3-948B-1728B52AA6E4}">
                            <adec:decorative xmlns:adec="http://schemas.microsoft.com/office/drawing/2017/decorative" val="0"/>
                          </a:ext>
                        </a:extLst>
                      </pic:cNvPr>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265805" cy="6287770"/>
                      </a:xfrm>
                      <a:prstGeom prst="rect">
                        <a:avLst/>
                      </a:prstGeom>
                    </pic:spPr>
                  </pic:pic>
                </a:graphicData>
              </a:graphic>
              <wp14:sizeRelH relativeFrom="page">
                <wp14:pctWidth>0</wp14:pctWidth>
              </wp14:sizeRelH>
              <wp14:sizeRelV relativeFrom="page">
                <wp14:pctHeight>0</wp14:pctHeight>
              </wp14:sizeRelV>
            </wp:anchor>
          </w:drawing>
        </w:r>
      </w:ins>
    </w:p>
    <w:p w14:paraId="2B12772D" w14:textId="782BB334" w:rsidR="00211EE2" w:rsidRDefault="00211EE2" w:rsidP="005B566B">
      <w:pPr>
        <w:divId w:val="884833246"/>
        <w:rPr>
          <w:ins w:id="1003" w:author="Emanuel Covasa - STUDENT" w:date="2024-05-02T14:29:00Z"/>
          <w:rFonts w:asciiTheme="majorHAnsi" w:hAnsiTheme="majorHAnsi"/>
          <w:b/>
          <w:bCs/>
          <w:sz w:val="28"/>
          <w:szCs w:val="28"/>
        </w:rPr>
      </w:pPr>
    </w:p>
    <w:p w14:paraId="13CF64A0" w14:textId="0C07489A" w:rsidR="00211EE2" w:rsidRDefault="00211EE2" w:rsidP="005B566B">
      <w:pPr>
        <w:divId w:val="884833246"/>
        <w:rPr>
          <w:ins w:id="1004" w:author="Emanuel Covasa - STUDENT" w:date="2024-05-02T14:29:00Z"/>
          <w:rFonts w:asciiTheme="majorHAnsi" w:hAnsiTheme="majorHAnsi"/>
          <w:b/>
          <w:bCs/>
          <w:sz w:val="28"/>
          <w:szCs w:val="28"/>
        </w:rPr>
      </w:pPr>
    </w:p>
    <w:p w14:paraId="2FDF81D8" w14:textId="16CCA01F" w:rsidR="00211EE2" w:rsidRDefault="00211EE2" w:rsidP="005B566B">
      <w:pPr>
        <w:divId w:val="884833246"/>
        <w:rPr>
          <w:ins w:id="1005" w:author="Emanuel Covasa - STUDENT" w:date="2024-05-02T14:29:00Z"/>
          <w:rFonts w:asciiTheme="majorHAnsi" w:hAnsiTheme="majorHAnsi"/>
          <w:b/>
          <w:bCs/>
          <w:sz w:val="28"/>
          <w:szCs w:val="28"/>
        </w:rPr>
      </w:pPr>
    </w:p>
    <w:p w14:paraId="469DD002" w14:textId="2CB75F97" w:rsidR="005B566B" w:rsidRPr="00187D09" w:rsidRDefault="00D021BE">
      <w:pPr>
        <w:pStyle w:val="Heading2"/>
        <w:numPr>
          <w:ilvl w:val="0"/>
          <w:numId w:val="40"/>
        </w:numPr>
        <w:divId w:val="884833246"/>
        <w:rPr>
          <w:ins w:id="1006" w:author="Emanuel Covasa - STUDENT" w:date="2024-05-02T14:16:00Z"/>
          <w:b/>
          <w:bCs/>
          <w:sz w:val="28"/>
          <w:szCs w:val="28"/>
          <w:rPrChange w:id="1007" w:author="Emanuel Covasa - STUDENT" w:date="2024-05-02T14:21:00Z">
            <w:rPr>
              <w:ins w:id="1008" w:author="Emanuel Covasa - STUDENT" w:date="2024-05-02T14:16:00Z"/>
            </w:rPr>
          </w:rPrChange>
        </w:rPr>
        <w:pPrChange w:id="1009" w:author="Emanuel Covasa - STUDENT" w:date="2024-05-02T15:39:00Z">
          <w:pPr>
            <w:divId w:val="884833246"/>
          </w:pPr>
        </w:pPrChange>
      </w:pPr>
      <w:bookmarkStart w:id="1010" w:name="_Toc165561365"/>
      <w:ins w:id="1011" w:author="Emanuel Covasa - STUDENT" w:date="2024-05-02T14:15:00Z">
        <w:r w:rsidRPr="00883DA4">
          <w:rPr>
            <w:b/>
            <w:sz w:val="28"/>
            <w:szCs w:val="28"/>
            <w:rPrChange w:id="1012" w:author="Emanuel Covasa - STUDENT" w:date="2024-05-02T14:21:00Z">
              <w:rPr/>
            </w:rPrChange>
          </w:rPr>
          <w:t xml:space="preserve">Preliminary Design </w:t>
        </w:r>
        <w:r w:rsidR="005B47E6" w:rsidRPr="00187D09">
          <w:rPr>
            <w:b/>
            <w:bCs/>
            <w:sz w:val="28"/>
            <w:szCs w:val="28"/>
            <w:rPrChange w:id="1013" w:author="Emanuel Covasa - STUDENT" w:date="2024-05-02T14:21:00Z">
              <w:rPr/>
            </w:rPrChange>
          </w:rPr>
          <w:t xml:space="preserve">Sketch </w:t>
        </w:r>
        <w:r w:rsidR="00B8597F" w:rsidRPr="00187D09">
          <w:rPr>
            <w:b/>
            <w:bCs/>
            <w:sz w:val="28"/>
            <w:szCs w:val="28"/>
            <w:rPrChange w:id="1014" w:author="Emanuel Covasa - STUDENT" w:date="2024-05-02T14:21:00Z">
              <w:rPr/>
            </w:rPrChange>
          </w:rPr>
          <w:t>of Case</w:t>
        </w:r>
      </w:ins>
      <w:ins w:id="1015" w:author="Emanuel Covasa - STUDENT" w:date="2024-05-02T14:16:00Z">
        <w:r w:rsidR="00B8597F" w:rsidRPr="00187D09">
          <w:rPr>
            <w:b/>
            <w:bCs/>
            <w:sz w:val="28"/>
            <w:szCs w:val="28"/>
            <w:rPrChange w:id="1016" w:author="Emanuel Covasa - STUDENT" w:date="2024-05-02T14:21:00Z">
              <w:rPr/>
            </w:rPrChange>
          </w:rPr>
          <w:t>(new):</w:t>
        </w:r>
        <w:bookmarkEnd w:id="1010"/>
      </w:ins>
    </w:p>
    <w:p w14:paraId="47F59171" w14:textId="769CEBDA" w:rsidR="001F2F57" w:rsidRPr="007A7369" w:rsidRDefault="00E35DAE" w:rsidP="00DD06FB">
      <w:pPr>
        <w:pStyle w:val="p1"/>
        <w:ind w:left="720"/>
        <w:divId w:val="385110126"/>
        <w:rPr>
          <w:ins w:id="1017" w:author="Emanuel Covasa - STUDENT" w:date="2024-05-02T15:12:00Z"/>
          <w:rStyle w:val="s1"/>
          <w:rFonts w:ascii="Arial" w:eastAsiaTheme="minorHAnsi" w:hAnsi="Arial" w:cs="Arial"/>
          <w:i/>
          <w:iCs/>
          <w:kern w:val="2"/>
          <w:sz w:val="20"/>
          <w:szCs w:val="20"/>
          <w:lang w:eastAsia="en-US"/>
          <w14:ligatures w14:val="standardContextual"/>
          <w:rPrChange w:id="1018" w:author="Emanuel Covasa - STUDENT" w:date="2024-05-02T15:15:00Z">
            <w:rPr>
              <w:ins w:id="1019" w:author="Emanuel Covasa - STUDENT" w:date="2024-05-02T15:12:00Z"/>
              <w:rStyle w:val="s1"/>
              <w:rFonts w:ascii="Microsoft Sans Serif" w:eastAsiaTheme="majorEastAsia" w:hAnsi="Microsoft Sans Serif" w:cs="Microsoft Sans Serif"/>
              <w:color w:val="0F4761" w:themeColor="accent1" w:themeShade="BF"/>
              <w:kern w:val="2"/>
              <w:sz w:val="24"/>
              <w:szCs w:val="24"/>
              <w:lang w:eastAsia="en-US"/>
              <w14:ligatures w14:val="standardContextual"/>
            </w:rPr>
          </w:rPrChange>
        </w:rPr>
      </w:pPr>
      <w:ins w:id="1020" w:author="Emanuel Covasa - STUDENT" w:date="2024-05-02T15:12:00Z">
        <w:r>
          <w:rPr>
            <w:rStyle w:val="s1"/>
            <w:rFonts w:ascii="Microsoft Sans Serif" w:eastAsiaTheme="minorHAnsi" w:hAnsi="Microsoft Sans Serif" w:cs="Microsoft Sans Serif"/>
            <w:kern w:val="2"/>
            <w:sz w:val="24"/>
            <w:szCs w:val="24"/>
            <w:lang w:eastAsia="en-US"/>
            <w14:ligatures w14:val="standardContextual"/>
          </w:rPr>
          <w:tab/>
        </w:r>
      </w:ins>
      <w:ins w:id="1021" w:author="Emanuel Covasa - STUDENT" w:date="2024-05-02T15:13:00Z">
        <w:r>
          <w:rPr>
            <w:rStyle w:val="s1"/>
            <w:rFonts w:ascii="Microsoft Sans Serif" w:eastAsiaTheme="minorHAnsi" w:hAnsi="Microsoft Sans Serif" w:cs="Microsoft Sans Serif"/>
            <w:kern w:val="2"/>
            <w:sz w:val="24"/>
            <w:szCs w:val="24"/>
            <w:lang w:eastAsia="en-US"/>
            <w14:ligatures w14:val="standardContextual"/>
          </w:rPr>
          <w:tab/>
        </w:r>
        <w:r>
          <w:rPr>
            <w:rStyle w:val="s1"/>
            <w:rFonts w:ascii="Microsoft Sans Serif" w:eastAsiaTheme="minorHAnsi" w:hAnsi="Microsoft Sans Serif" w:cs="Microsoft Sans Serif"/>
            <w:kern w:val="2"/>
            <w:sz w:val="24"/>
            <w:szCs w:val="24"/>
            <w:lang w:eastAsia="en-US"/>
            <w14:ligatures w14:val="standardContextual"/>
          </w:rPr>
          <w:tab/>
        </w:r>
        <w:r>
          <w:rPr>
            <w:rStyle w:val="s1"/>
            <w:rFonts w:ascii="Microsoft Sans Serif" w:eastAsiaTheme="minorHAnsi" w:hAnsi="Microsoft Sans Serif" w:cs="Microsoft Sans Serif"/>
            <w:kern w:val="2"/>
            <w:sz w:val="24"/>
            <w:szCs w:val="24"/>
            <w:lang w:eastAsia="en-US"/>
            <w14:ligatures w14:val="standardContextual"/>
          </w:rPr>
          <w:tab/>
        </w:r>
        <w:r>
          <w:rPr>
            <w:rStyle w:val="s1"/>
            <w:rFonts w:ascii="Microsoft Sans Serif" w:eastAsiaTheme="minorHAnsi" w:hAnsi="Microsoft Sans Serif" w:cs="Microsoft Sans Serif"/>
            <w:kern w:val="2"/>
            <w:sz w:val="24"/>
            <w:szCs w:val="24"/>
            <w:lang w:eastAsia="en-US"/>
            <w14:ligatures w14:val="standardContextual"/>
          </w:rPr>
          <w:tab/>
        </w:r>
        <w:r w:rsidR="00546933" w:rsidRPr="00546933">
          <w:rPr>
            <w:rStyle w:val="s1"/>
            <w:rFonts w:ascii="Arial" w:eastAsiaTheme="minorHAnsi" w:hAnsi="Arial" w:cs="Arial"/>
            <w:i/>
            <w:iCs/>
            <w:kern w:val="2"/>
            <w:sz w:val="20"/>
            <w:szCs w:val="20"/>
            <w:lang w:eastAsia="en-US"/>
            <w14:ligatures w14:val="standardContextual"/>
            <w:rPrChange w:id="1022" w:author="Emanuel Covasa - STUDENT" w:date="2024-05-02T15:13:00Z">
              <w:rPr>
                <w:rStyle w:val="s1"/>
                <w:rFonts w:ascii="Microsoft Sans Serif" w:eastAsiaTheme="minorHAnsi" w:hAnsi="Microsoft Sans Serif" w:cs="Microsoft Sans Serif"/>
                <w:kern w:val="2"/>
                <w:sz w:val="24"/>
                <w:szCs w:val="24"/>
                <w:lang w:eastAsia="en-US"/>
                <w14:ligatures w14:val="standardContextual"/>
              </w:rPr>
            </w:rPrChange>
          </w:rPr>
          <w:t>Figure 6</w:t>
        </w:r>
      </w:ins>
      <w:ins w:id="1023" w:author="Emanuel Covasa - STUDENT" w:date="2024-05-02T15:12:00Z">
        <w:r w:rsidRPr="00546933">
          <w:rPr>
            <w:rStyle w:val="s1"/>
            <w:rFonts w:ascii="Arial" w:eastAsiaTheme="minorHAnsi" w:hAnsi="Arial" w:cs="Arial"/>
            <w:i/>
            <w:iCs/>
            <w:kern w:val="2"/>
            <w:sz w:val="20"/>
            <w:szCs w:val="20"/>
            <w:lang w:eastAsia="en-US"/>
            <w14:ligatures w14:val="standardContextual"/>
            <w:rPrChange w:id="1024" w:author="Emanuel Covasa - STUDENT" w:date="2024-05-02T15:13:00Z">
              <w:rPr>
                <w:rStyle w:val="s1"/>
                <w:rFonts w:ascii="Microsoft Sans Serif" w:eastAsiaTheme="minorHAnsi" w:hAnsi="Microsoft Sans Serif" w:cs="Microsoft Sans Serif"/>
                <w:kern w:val="2"/>
                <w:sz w:val="24"/>
                <w:szCs w:val="24"/>
                <w:lang w:eastAsia="en-US"/>
                <w14:ligatures w14:val="standardContextual"/>
              </w:rPr>
            </w:rPrChange>
          </w:rPr>
          <w:tab/>
        </w:r>
        <w:r w:rsidRPr="00546933">
          <w:rPr>
            <w:rStyle w:val="s1"/>
            <w:rFonts w:ascii="Arial" w:eastAsiaTheme="minorHAnsi" w:hAnsi="Arial" w:cs="Arial"/>
            <w:i/>
            <w:iCs/>
            <w:kern w:val="2"/>
            <w:sz w:val="20"/>
            <w:szCs w:val="20"/>
            <w:lang w:eastAsia="en-US"/>
            <w14:ligatures w14:val="standardContextual"/>
            <w:rPrChange w:id="1025" w:author="Emanuel Covasa - STUDENT" w:date="2024-05-02T15:13:00Z">
              <w:rPr>
                <w:rStyle w:val="s1"/>
                <w:rFonts w:ascii="Microsoft Sans Serif" w:eastAsiaTheme="minorHAnsi" w:hAnsi="Microsoft Sans Serif" w:cs="Microsoft Sans Serif"/>
                <w:kern w:val="2"/>
                <w:sz w:val="24"/>
                <w:szCs w:val="24"/>
                <w:lang w:eastAsia="en-US"/>
                <w14:ligatures w14:val="standardContextual"/>
              </w:rPr>
            </w:rPrChange>
          </w:rPr>
          <w:tab/>
        </w:r>
        <w:r w:rsidRPr="00546933">
          <w:rPr>
            <w:rStyle w:val="s1"/>
            <w:rFonts w:ascii="Arial" w:eastAsiaTheme="minorHAnsi" w:hAnsi="Arial" w:cs="Arial"/>
            <w:i/>
            <w:iCs/>
            <w:kern w:val="2"/>
            <w:sz w:val="20"/>
            <w:szCs w:val="20"/>
            <w:lang w:eastAsia="en-US"/>
            <w14:ligatures w14:val="standardContextual"/>
            <w:rPrChange w:id="1026" w:author="Emanuel Covasa - STUDENT" w:date="2024-05-02T15:13:00Z">
              <w:rPr>
                <w:rStyle w:val="s1"/>
                <w:rFonts w:ascii="Microsoft Sans Serif" w:eastAsiaTheme="minorHAnsi" w:hAnsi="Microsoft Sans Serif" w:cs="Microsoft Sans Serif"/>
                <w:kern w:val="2"/>
                <w:sz w:val="24"/>
                <w:szCs w:val="24"/>
                <w:lang w:eastAsia="en-US"/>
                <w14:ligatures w14:val="standardContextual"/>
              </w:rPr>
            </w:rPrChange>
          </w:rPr>
          <w:tab/>
        </w:r>
        <w:r w:rsidRPr="00546933">
          <w:rPr>
            <w:rStyle w:val="s1"/>
            <w:rFonts w:ascii="Arial" w:eastAsiaTheme="minorHAnsi" w:hAnsi="Arial" w:cs="Arial"/>
            <w:i/>
            <w:iCs/>
            <w:kern w:val="2"/>
            <w:sz w:val="20"/>
            <w:szCs w:val="20"/>
            <w:lang w:eastAsia="en-US"/>
            <w14:ligatures w14:val="standardContextual"/>
            <w:rPrChange w:id="1027" w:author="Emanuel Covasa - STUDENT" w:date="2024-05-02T15:13:00Z">
              <w:rPr>
                <w:rStyle w:val="s1"/>
                <w:rFonts w:ascii="Microsoft Sans Serif" w:eastAsiaTheme="minorHAnsi" w:hAnsi="Microsoft Sans Serif" w:cs="Microsoft Sans Serif"/>
                <w:kern w:val="2"/>
                <w:sz w:val="24"/>
                <w:szCs w:val="24"/>
                <w:lang w:eastAsia="en-US"/>
                <w14:ligatures w14:val="standardContextual"/>
              </w:rPr>
            </w:rPrChange>
          </w:rPr>
          <w:tab/>
        </w:r>
      </w:ins>
    </w:p>
    <w:p w14:paraId="422D0851" w14:textId="77777777" w:rsidR="00E35DAE" w:rsidRDefault="00E35DAE">
      <w:pPr>
        <w:pStyle w:val="p1"/>
        <w:ind w:left="720"/>
        <w:divId w:val="385110126"/>
        <w:rPr>
          <w:ins w:id="1028" w:author="Emanuel Covasa - STUDENT" w:date="2024-05-02T15:12:00Z"/>
          <w:rStyle w:val="s1"/>
          <w:rFonts w:ascii="Microsoft Sans Serif" w:hAnsi="Microsoft Sans Serif" w:cs="Microsoft Sans Serif"/>
          <w:sz w:val="24"/>
          <w:szCs w:val="24"/>
        </w:rPr>
        <w:pPrChange w:id="1029" w:author="Emanuel Covasa - STUDENT" w:date="2024-05-02T15:12:00Z">
          <w:pPr>
            <w:pStyle w:val="p1"/>
            <w:numPr>
              <w:numId w:val="40"/>
            </w:numPr>
            <w:ind w:left="720" w:hanging="360"/>
            <w:divId w:val="385110126"/>
          </w:pPr>
        </w:pPrChange>
      </w:pPr>
    </w:p>
    <w:p w14:paraId="5A71044B" w14:textId="37A257E0" w:rsidR="003C6EBB" w:rsidRPr="007C346C" w:rsidRDefault="00483FE2">
      <w:pPr>
        <w:pStyle w:val="p1"/>
        <w:numPr>
          <w:ilvl w:val="2"/>
          <w:numId w:val="40"/>
        </w:numPr>
        <w:ind w:left="720" w:hanging="360"/>
        <w:divId w:val="385110126"/>
        <w:rPr>
          <w:ins w:id="1030" w:author="Emanuel Covasa - STUDENT" w:date="2024-05-02T14:16:00Z"/>
          <w:rFonts w:ascii="Microsoft Sans Serif" w:hAnsi="Microsoft Sans Serif" w:cs="Microsoft Sans Serif"/>
          <w:sz w:val="24"/>
          <w:szCs w:val="24"/>
        </w:rPr>
        <w:pPrChange w:id="1031" w:author="Emanuel Covasa - STUDENT" w:date="2024-05-02T14:23:00Z">
          <w:pPr>
            <w:pStyle w:val="p1"/>
            <w:divId w:val="385110126"/>
          </w:pPr>
        </w:pPrChange>
      </w:pPr>
      <w:ins w:id="1032" w:author="Emanuel Covasa - STUDENT" w:date="2024-05-02T15:32:00Z">
        <w:r>
          <w:rPr>
            <w:rStyle w:val="s1"/>
            <w:rFonts w:ascii="Microsoft Sans Serif" w:hAnsi="Microsoft Sans Serif" w:cs="Microsoft Sans Serif"/>
            <w:sz w:val="24"/>
            <w:szCs w:val="24"/>
          </w:rPr>
          <w:t>-</w:t>
        </w:r>
        <w:r>
          <w:rPr>
            <w:rStyle w:val="s1"/>
            <w:rFonts w:ascii="Microsoft Sans Serif" w:hAnsi="Microsoft Sans Serif" w:cs="Microsoft Sans Serif"/>
            <w:sz w:val="24"/>
            <w:szCs w:val="24"/>
          </w:rPr>
          <w:tab/>
        </w:r>
      </w:ins>
      <w:ins w:id="1033" w:author="Emanuel Covasa - STUDENT" w:date="2024-05-02T14:16:00Z">
        <w:r w:rsidR="003C6EBB" w:rsidRPr="00CB2C5E">
          <w:rPr>
            <w:rStyle w:val="s1"/>
            <w:rFonts w:ascii="Microsoft Sans Serif" w:hAnsi="Microsoft Sans Serif" w:cs="Microsoft Sans Serif"/>
            <w:sz w:val="24"/>
            <w:szCs w:val="24"/>
            <w:rPrChange w:id="1034" w:author="Emanuel Covasa - STUDENT" w:date="2024-05-02T14:22:00Z">
              <w:rPr>
                <w:rStyle w:val="s1"/>
              </w:rPr>
            </w:rPrChange>
          </w:rPr>
          <w:t xml:space="preserve">The accompanying </w:t>
        </w:r>
      </w:ins>
      <w:ins w:id="1035" w:author="Emanuel Covasa - STUDENT" w:date="2024-05-02T15:09:00Z">
        <w:r w:rsidR="0003512A">
          <w:rPr>
            <w:rStyle w:val="s1"/>
            <w:rFonts w:ascii="Microsoft Sans Serif" w:hAnsi="Microsoft Sans Serif" w:cs="Microsoft Sans Serif"/>
            <w:sz w:val="24"/>
            <w:szCs w:val="24"/>
          </w:rPr>
          <w:t>(Figure 6)</w:t>
        </w:r>
      </w:ins>
      <w:ins w:id="1036" w:author="Emanuel Covasa - STUDENT" w:date="2024-05-02T15:31:00Z">
        <w:r>
          <w:rPr>
            <w:rStyle w:val="s1"/>
            <w:rFonts w:ascii="Microsoft Sans Serif" w:hAnsi="Microsoft Sans Serif" w:cs="Microsoft Sans Serif"/>
            <w:sz w:val="24"/>
            <w:szCs w:val="24"/>
          </w:rPr>
          <w:t xml:space="preserve"> </w:t>
        </w:r>
      </w:ins>
      <w:ins w:id="1037" w:author="Emanuel Covasa - STUDENT" w:date="2024-05-02T14:16:00Z">
        <w:r w:rsidR="003C6EBB" w:rsidRPr="00CB2C5E">
          <w:rPr>
            <w:rStyle w:val="s1"/>
            <w:rFonts w:ascii="Microsoft Sans Serif" w:hAnsi="Microsoft Sans Serif" w:cs="Microsoft Sans Serif"/>
            <w:sz w:val="24"/>
            <w:szCs w:val="24"/>
            <w:rPrChange w:id="1038" w:author="Emanuel Covasa - STUDENT" w:date="2024-05-02T14:22:00Z">
              <w:rPr>
                <w:rStyle w:val="s1"/>
              </w:rPr>
            </w:rPrChange>
          </w:rPr>
          <w:t>sketch illustrates the preliminary design of the case intended to house the electronic components of our Smart Hydration Companion. These early designs play a crucial role in visualizing the practical application of our theoretical research and guiding the subsequent stages of physical prototyping.</w:t>
        </w:r>
      </w:ins>
      <w:ins w:id="1039" w:author="Emanuel Covasa - STUDENT" w:date="2024-05-02T14:17:00Z">
        <w:r w:rsidR="00DC668A" w:rsidRPr="00CB2C5E">
          <w:rPr>
            <w:rStyle w:val="s1"/>
            <w:rFonts w:ascii="Microsoft Sans Serif" w:hAnsi="Microsoft Sans Serif" w:cs="Microsoft Sans Serif"/>
            <w:sz w:val="24"/>
            <w:szCs w:val="24"/>
            <w:rPrChange w:id="1040" w:author="Emanuel Covasa - STUDENT" w:date="2024-05-02T14:22:00Z">
              <w:rPr>
                <w:rStyle w:val="s1"/>
              </w:rPr>
            </w:rPrChange>
          </w:rPr>
          <w:br/>
        </w:r>
      </w:ins>
    </w:p>
    <w:p w14:paraId="37ED78F4" w14:textId="3C4EE797" w:rsidR="007249B0" w:rsidRPr="00CB2C5E" w:rsidRDefault="007249B0">
      <w:pPr>
        <w:pStyle w:val="p1"/>
        <w:ind w:left="720"/>
        <w:divId w:val="385110126"/>
        <w:rPr>
          <w:ins w:id="1041" w:author="Emanuel Covasa - STUDENT" w:date="2024-05-02T14:16:00Z"/>
          <w:rFonts w:ascii="Microsoft Sans Serif" w:hAnsi="Microsoft Sans Serif" w:cs="Microsoft Sans Serif"/>
          <w:sz w:val="24"/>
          <w:szCs w:val="24"/>
          <w:rPrChange w:id="1042" w:author="Emanuel Covasa - STUDENT" w:date="2024-05-02T14:22:00Z">
            <w:rPr>
              <w:ins w:id="1043" w:author="Emanuel Covasa - STUDENT" w:date="2024-05-02T14:16:00Z"/>
            </w:rPr>
          </w:rPrChange>
        </w:rPr>
        <w:pPrChange w:id="1044" w:author="Emanuel Covasa - STUDENT" w:date="2024-05-02T14:23:00Z">
          <w:pPr>
            <w:pStyle w:val="p1"/>
            <w:divId w:val="385110126"/>
          </w:pPr>
        </w:pPrChange>
      </w:pPr>
    </w:p>
    <w:p w14:paraId="5FC3D3DF" w14:textId="4E8B546A" w:rsidR="00197DBC" w:rsidRPr="00CB2C5E" w:rsidRDefault="00483FE2">
      <w:pPr>
        <w:pStyle w:val="p1"/>
        <w:numPr>
          <w:ilvl w:val="1"/>
          <w:numId w:val="40"/>
        </w:numPr>
        <w:ind w:left="720" w:hanging="360"/>
        <w:divId w:val="572423725"/>
        <w:rPr>
          <w:ins w:id="1045" w:author="Emanuel Covasa - STUDENT" w:date="2024-05-02T14:16:00Z"/>
          <w:rFonts w:ascii="Microsoft Sans Serif" w:hAnsi="Microsoft Sans Serif" w:cs="Microsoft Sans Serif"/>
          <w:sz w:val="24"/>
          <w:szCs w:val="24"/>
          <w:rPrChange w:id="1046" w:author="Emanuel Covasa - STUDENT" w:date="2024-05-02T14:22:00Z">
            <w:rPr>
              <w:ins w:id="1047" w:author="Emanuel Covasa - STUDENT" w:date="2024-05-02T14:16:00Z"/>
            </w:rPr>
          </w:rPrChange>
        </w:rPr>
        <w:pPrChange w:id="1048" w:author="Emanuel Covasa - STUDENT" w:date="2024-05-02T14:16:00Z">
          <w:pPr>
            <w:pStyle w:val="p1"/>
            <w:divId w:val="572423725"/>
          </w:pPr>
        </w:pPrChange>
      </w:pPr>
      <w:ins w:id="1049" w:author="Emanuel Covasa - STUDENT" w:date="2024-05-02T15:32:00Z">
        <w:r>
          <w:rPr>
            <w:rStyle w:val="s1"/>
            <w:rFonts w:ascii="Microsoft Sans Serif" w:hAnsi="Microsoft Sans Serif" w:cs="Microsoft Sans Serif"/>
            <w:sz w:val="24"/>
            <w:szCs w:val="24"/>
          </w:rPr>
          <w:t>-</w:t>
        </w:r>
        <w:r>
          <w:rPr>
            <w:rStyle w:val="s1"/>
            <w:rFonts w:ascii="Microsoft Sans Serif" w:hAnsi="Microsoft Sans Serif" w:cs="Microsoft Sans Serif"/>
            <w:sz w:val="24"/>
            <w:szCs w:val="24"/>
          </w:rPr>
          <w:tab/>
        </w:r>
      </w:ins>
      <w:ins w:id="1050" w:author="Emanuel Covasa - STUDENT" w:date="2024-05-02T14:16:00Z">
        <w:r w:rsidR="00197DBC" w:rsidRPr="00CB2C5E">
          <w:rPr>
            <w:rStyle w:val="s1"/>
            <w:rFonts w:ascii="Microsoft Sans Serif" w:hAnsi="Microsoft Sans Serif" w:cs="Microsoft Sans Serif"/>
            <w:sz w:val="24"/>
            <w:szCs w:val="24"/>
            <w:rPrChange w:id="1051" w:author="Emanuel Covasa - STUDENT" w:date="2024-05-02T14:22:00Z">
              <w:rPr>
                <w:rStyle w:val="s1"/>
              </w:rPr>
            </w:rPrChange>
          </w:rPr>
          <w:t xml:space="preserve">Displayed </w:t>
        </w:r>
      </w:ins>
      <w:ins w:id="1052" w:author="Emanuel Covasa - STUDENT" w:date="2024-05-02T15:09:00Z">
        <w:r w:rsidR="00B827C8">
          <w:rPr>
            <w:rStyle w:val="s1"/>
            <w:rFonts w:ascii="Microsoft Sans Serif" w:hAnsi="Microsoft Sans Serif" w:cs="Microsoft Sans Serif"/>
            <w:sz w:val="24"/>
            <w:szCs w:val="24"/>
          </w:rPr>
          <w:t>bellow</w:t>
        </w:r>
      </w:ins>
      <w:ins w:id="1053" w:author="Emanuel Covasa - STUDENT" w:date="2024-05-02T15:32:00Z">
        <w:r>
          <w:rPr>
            <w:rStyle w:val="s1"/>
            <w:rFonts w:ascii="Microsoft Sans Serif" w:hAnsi="Microsoft Sans Serif" w:cs="Microsoft Sans Serif"/>
            <w:sz w:val="24"/>
            <w:szCs w:val="24"/>
          </w:rPr>
          <w:t xml:space="preserve"> </w:t>
        </w:r>
      </w:ins>
      <w:ins w:id="1054" w:author="Emanuel Covasa - STUDENT" w:date="2024-05-02T15:09:00Z">
        <w:r w:rsidR="00B827C8">
          <w:rPr>
            <w:rStyle w:val="s1"/>
            <w:rFonts w:ascii="Microsoft Sans Serif" w:hAnsi="Microsoft Sans Serif" w:cs="Microsoft Sans Serif"/>
            <w:sz w:val="24"/>
            <w:szCs w:val="24"/>
          </w:rPr>
          <w:t>(Figure 7)</w:t>
        </w:r>
      </w:ins>
      <w:ins w:id="1055" w:author="Emanuel Covasa - STUDENT" w:date="2024-05-02T14:16:00Z">
        <w:r w:rsidR="00197DBC" w:rsidRPr="00CB2C5E">
          <w:rPr>
            <w:rStyle w:val="s1"/>
            <w:rFonts w:ascii="Microsoft Sans Serif" w:hAnsi="Microsoft Sans Serif" w:cs="Microsoft Sans Serif"/>
            <w:sz w:val="24"/>
            <w:szCs w:val="24"/>
            <w:rPrChange w:id="1056" w:author="Emanuel Covasa - STUDENT" w:date="2024-05-02T14:22:00Z">
              <w:rPr>
                <w:rStyle w:val="s1"/>
              </w:rPr>
            </w:rPrChange>
          </w:rPr>
          <w:t xml:space="preserve"> is the finalized design of the case that encloses the project's electronic systems. The design was refined through multiple iterations to optimize space utilization and functionality while ensuring durability and accessibility for maintenance. This case is crucial for protecting the delicate electronic components and integrating them seamlessly into the overall design of the Smart Hydration Companion.</w:t>
        </w:r>
      </w:ins>
    </w:p>
    <w:p w14:paraId="4023B8BF" w14:textId="3E4E180D" w:rsidR="00B8597F" w:rsidRDefault="00B8597F">
      <w:pPr>
        <w:pStyle w:val="ListParagraph"/>
        <w:divId w:val="884833246"/>
        <w:rPr>
          <w:ins w:id="1057" w:author="Emanuel Covasa - STUDENT" w:date="2024-05-02T14:11:00Z"/>
          <w:rFonts w:ascii="Microsoft Sans Serif" w:hAnsi="Microsoft Sans Serif" w:cs="Microsoft Sans Serif"/>
        </w:rPr>
      </w:pPr>
    </w:p>
    <w:p w14:paraId="4FEBC7C3" w14:textId="77777777" w:rsidR="00980B6D" w:rsidRDefault="00980B6D">
      <w:pPr>
        <w:pStyle w:val="ListParagraph"/>
        <w:divId w:val="884833246"/>
        <w:rPr>
          <w:ins w:id="1058" w:author="Emanuel Covasa - STUDENT" w:date="2024-05-02T15:16:00Z"/>
          <w:rFonts w:ascii="Microsoft Sans Serif" w:hAnsi="Microsoft Sans Serif" w:cs="Microsoft Sans Serif"/>
        </w:rPr>
      </w:pPr>
    </w:p>
    <w:p w14:paraId="4CA44623" w14:textId="77777777" w:rsidR="00980B6D" w:rsidRDefault="00980B6D">
      <w:pPr>
        <w:pStyle w:val="ListParagraph"/>
        <w:divId w:val="884833246"/>
        <w:rPr>
          <w:ins w:id="1059" w:author="Emanuel Covasa - STUDENT" w:date="2024-05-02T15:16:00Z"/>
          <w:rFonts w:ascii="Microsoft Sans Serif" w:hAnsi="Microsoft Sans Serif" w:cs="Microsoft Sans Serif"/>
        </w:rPr>
      </w:pPr>
    </w:p>
    <w:p w14:paraId="5B32CEAA" w14:textId="77777777" w:rsidR="005005F1" w:rsidRDefault="005005F1" w:rsidP="00BA4895">
      <w:pPr>
        <w:autoSpaceDE w:val="0"/>
        <w:autoSpaceDN w:val="0"/>
        <w:adjustRightInd w:val="0"/>
        <w:ind w:left="4320" w:firstLine="720"/>
        <w:rPr>
          <w:ins w:id="1060" w:author="Emanuel Covasa - STUDENT" w:date="2024-05-02T16:09:00Z"/>
          <w:rFonts w:ascii="Arial" w:hAnsi="Arial" w:cs="Arial"/>
          <w:i/>
          <w:iCs/>
          <w:kern w:val="0"/>
          <w:sz w:val="20"/>
          <w:szCs w:val="20"/>
          <w:lang w:val="en-GB"/>
        </w:rPr>
      </w:pPr>
    </w:p>
    <w:p w14:paraId="79D407CD" w14:textId="77777777" w:rsidR="005005F1" w:rsidRDefault="005005F1" w:rsidP="00BA4895">
      <w:pPr>
        <w:autoSpaceDE w:val="0"/>
        <w:autoSpaceDN w:val="0"/>
        <w:adjustRightInd w:val="0"/>
        <w:ind w:left="4320" w:firstLine="720"/>
        <w:rPr>
          <w:ins w:id="1061" w:author="Emanuel Covasa - STUDENT" w:date="2024-05-02T16:09:00Z"/>
          <w:rFonts w:ascii="Arial" w:hAnsi="Arial" w:cs="Arial"/>
          <w:i/>
          <w:iCs/>
          <w:kern w:val="0"/>
          <w:sz w:val="20"/>
          <w:szCs w:val="20"/>
          <w:lang w:val="en-GB"/>
        </w:rPr>
      </w:pPr>
    </w:p>
    <w:p w14:paraId="5D488045" w14:textId="77777777" w:rsidR="005005F1" w:rsidRDefault="005005F1" w:rsidP="00BA4895">
      <w:pPr>
        <w:autoSpaceDE w:val="0"/>
        <w:autoSpaceDN w:val="0"/>
        <w:adjustRightInd w:val="0"/>
        <w:ind w:left="4320" w:firstLine="720"/>
        <w:rPr>
          <w:ins w:id="1062" w:author="Emanuel Covasa - STUDENT" w:date="2024-05-02T16:09:00Z"/>
          <w:rFonts w:ascii="Arial" w:hAnsi="Arial" w:cs="Arial"/>
          <w:i/>
          <w:iCs/>
          <w:kern w:val="0"/>
          <w:sz w:val="20"/>
          <w:szCs w:val="20"/>
          <w:lang w:val="en-GB"/>
        </w:rPr>
      </w:pPr>
    </w:p>
    <w:p w14:paraId="18294520" w14:textId="6E7A00A2" w:rsidR="00552B58" w:rsidRDefault="00516848" w:rsidP="00BA4895">
      <w:pPr>
        <w:autoSpaceDE w:val="0"/>
        <w:autoSpaceDN w:val="0"/>
        <w:adjustRightInd w:val="0"/>
        <w:ind w:left="4320" w:firstLine="720"/>
        <w:rPr>
          <w:ins w:id="1063" w:author="Emanuel Covasa - STUDENT" w:date="2024-05-02T16:09:00Z"/>
          <w:rFonts w:ascii="Arial" w:hAnsi="Arial" w:cs="Arial"/>
          <w:i/>
          <w:iCs/>
          <w:kern w:val="0"/>
          <w:sz w:val="20"/>
          <w:szCs w:val="20"/>
          <w:lang w:val="en-GB"/>
        </w:rPr>
      </w:pPr>
      <w:ins w:id="1064" w:author="Emanuel Covasa - STUDENT" w:date="2024-05-02T14:56:00Z">
        <w:r>
          <w:rPr>
            <w:noProof/>
          </w:rPr>
          <w:lastRenderedPageBreak/>
          <w:drawing>
            <wp:anchor distT="0" distB="0" distL="114300" distR="114300" simplePos="0" relativeHeight="251658251" behindDoc="0" locked="0" layoutInCell="1" allowOverlap="1" wp14:anchorId="4A78DD96" wp14:editId="505A10FD">
              <wp:simplePos x="0" y="0"/>
              <wp:positionH relativeFrom="column">
                <wp:posOffset>781685</wp:posOffset>
              </wp:positionH>
              <wp:positionV relativeFrom="paragraph">
                <wp:posOffset>-607695</wp:posOffset>
              </wp:positionV>
              <wp:extent cx="4142105" cy="5358130"/>
              <wp:effectExtent l="1588" t="0" r="0" b="0"/>
              <wp:wrapSquare wrapText="bothSides"/>
              <wp:docPr id="1" name="Picture 1"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7"/>
                      <pic:cNvPicPr/>
                    </pic:nvPicPr>
                    <pic:blipFill>
                      <a:blip r:embed="rId30">
                        <a:extLst>
                          <a:ext uri="{28A0092B-C50C-407E-A947-70E740481C1C}">
                            <a14:useLocalDpi xmlns:a14="http://schemas.microsoft.com/office/drawing/2010/main" val="0"/>
                          </a:ext>
                        </a:extLst>
                      </a:blip>
                      <a:stretch>
                        <a:fillRect/>
                      </a:stretch>
                    </pic:blipFill>
                    <pic:spPr>
                      <a:xfrm rot="16200000">
                        <a:off x="0" y="0"/>
                        <a:ext cx="4142105" cy="5358130"/>
                      </a:xfrm>
                      <a:prstGeom prst="rect">
                        <a:avLst/>
                      </a:prstGeom>
                    </pic:spPr>
                  </pic:pic>
                </a:graphicData>
              </a:graphic>
              <wp14:sizeRelH relativeFrom="margin">
                <wp14:pctWidth>0</wp14:pctWidth>
              </wp14:sizeRelH>
              <wp14:sizeRelV relativeFrom="margin">
                <wp14:pctHeight>0</wp14:pctHeight>
              </wp14:sizeRelV>
            </wp:anchor>
          </w:drawing>
        </w:r>
      </w:ins>
    </w:p>
    <w:p w14:paraId="442E3825" w14:textId="5EA0DCDD" w:rsidR="00C103C7" w:rsidRPr="00D96D99" w:rsidDel="005D2B7F" w:rsidRDefault="003309BE" w:rsidP="00D96D99">
      <w:pPr>
        <w:autoSpaceDE w:val="0"/>
        <w:autoSpaceDN w:val="0"/>
        <w:adjustRightInd w:val="0"/>
        <w:ind w:left="2880" w:firstLine="720"/>
        <w:rPr>
          <w:del w:id="1065" w:author="Emanuel Covasa - STUDENT" w:date="2024-05-02T16:10:00Z"/>
          <w:moveFrom w:id="1066" w:author="Emanuel Covasa - STUDENT" w:date="2024-05-02T15:17:00Z"/>
          <w:rFonts w:ascii="Arial" w:hAnsi="Arial" w:cs="Arial"/>
          <w:kern w:val="0"/>
          <w:sz w:val="20"/>
          <w:szCs w:val="20"/>
          <w:lang w:val="en-GB"/>
          <w:rPrChange w:id="1067" w:author="Emanuel Covasa - STUDENT" w:date="2024-05-02T16:50:00Z">
            <w:rPr>
              <w:del w:id="1068" w:author="Emanuel Covasa - STUDENT" w:date="2024-05-02T16:10:00Z"/>
              <w:moveFrom w:id="1069" w:author="Emanuel Covasa - STUDENT" w:date="2024-05-02T15:17:00Z"/>
              <w:rFonts w:ascii="Microsoft Sans Serif" w:hAnsi="Microsoft Sans Serif" w:cs="Microsoft Sans Serif"/>
              <w:kern w:val="0"/>
              <w:lang w:val="en-GB"/>
            </w:rPr>
          </w:rPrChange>
        </w:rPr>
        <w:pPrChange w:id="1070" w:author="Emanuel Covasa - STUDENT" w:date="2024-05-02T16:50:00Z">
          <w:pPr>
            <w:autoSpaceDE w:val="0"/>
            <w:autoSpaceDN w:val="0"/>
            <w:adjustRightInd w:val="0"/>
          </w:pPr>
        </w:pPrChange>
      </w:pPr>
      <w:ins w:id="1071" w:author="Emanuel Covasa - STUDENT" w:date="2024-05-02T15:17:00Z">
        <w:r w:rsidRPr="00D96D99">
          <w:rPr>
            <w:rFonts w:ascii="Arial" w:hAnsi="Arial" w:cs="Arial"/>
            <w:i/>
            <w:iCs/>
            <w:kern w:val="0"/>
            <w:sz w:val="20"/>
            <w:szCs w:val="20"/>
            <w:lang w:val="en-GB"/>
            <w:rPrChange w:id="1072" w:author="Emanuel Covasa - STUDENT" w:date="2024-05-02T16:50:00Z">
              <w:rPr>
                <w:rFonts w:ascii="Arial" w:hAnsi="Arial" w:cs="Arial"/>
                <w:i/>
                <w:iCs/>
                <w:kern w:val="0"/>
                <w:sz w:val="20"/>
                <w:szCs w:val="20"/>
                <w:lang w:val="en-GB"/>
              </w:rPr>
            </w:rPrChange>
          </w:rPr>
          <w:t>Figure 7</w:t>
        </w:r>
      </w:ins>
      <w:moveFromRangeStart w:id="1073" w:author="Emanuel Covasa - STUDENT" w:date="2024-05-02T15:17:00Z" w:name="move165555457"/>
      <w:moveFrom w:id="1074" w:author="Emanuel Covasa - STUDENT" w:date="2024-05-02T15:17:00Z">
        <w:del w:id="1075" w:author="Emanuel Covasa - STUDENT" w:date="2024-05-02T16:09:00Z">
          <w:r w:rsidR="00892E42" w:rsidRPr="00D96D99" w:rsidDel="00F13B8A">
            <w:rPr>
              <w:rFonts w:ascii="Arial" w:hAnsi="Arial" w:cs="Arial"/>
              <w:kern w:val="0"/>
              <w:sz w:val="20"/>
              <w:szCs w:val="20"/>
              <w:lang w:val="en-GB"/>
              <w:rPrChange w:id="1076" w:author="Emanuel Covasa - STUDENT" w:date="2024-05-02T16:50:00Z">
                <w:rPr>
                  <w:rFonts w:ascii="Microsoft Sans Serif" w:hAnsi="Microsoft Sans Serif" w:cs="Microsoft Sans Serif"/>
                  <w:kern w:val="0"/>
                  <w:lang w:val="en-GB"/>
                </w:rPr>
              </w:rPrChange>
            </w:rPr>
            <w:delText>—————————————————————</w:delText>
          </w:r>
        </w:del>
      </w:moveFrom>
    </w:p>
    <w:p w14:paraId="0090B9C2" w14:textId="6A76E69D" w:rsidR="009626F2" w:rsidRPr="007A7369" w:rsidRDefault="009626F2" w:rsidP="00D96D99">
      <w:pPr>
        <w:autoSpaceDE w:val="0"/>
        <w:autoSpaceDN w:val="0"/>
        <w:adjustRightInd w:val="0"/>
        <w:ind w:left="2880" w:firstLine="720"/>
        <w:rPr>
          <w:ins w:id="1077" w:author="Emanuel Covasa" w:date="2024-04-30T22:56:00Z"/>
          <w:del w:id="1078" w:author="Emanuel Covasa - STUDENT" w:date="2024-05-02T15:16:00Z"/>
          <w:sz w:val="32"/>
          <w:szCs w:val="32"/>
          <w:u w:val="single"/>
          <w:lang w:val="en-GB"/>
          <w:rPrChange w:id="1079" w:author="Emanuel Covasa - STUDENT" w:date="2024-05-02T15:39:00Z">
            <w:rPr>
              <w:ins w:id="1080" w:author="Emanuel Covasa" w:date="2024-04-30T22:56:00Z"/>
              <w:del w:id="1081" w:author="Emanuel Covasa - STUDENT" w:date="2024-05-02T15:16:00Z"/>
              <w:b/>
              <w:bCs/>
              <w:sz w:val="32"/>
              <w:szCs w:val="32"/>
              <w:u w:val="single"/>
              <w:lang w:val="en-GB"/>
            </w:rPr>
          </w:rPrChange>
        </w:rPr>
        <w:pPrChange w:id="1082" w:author="Emanuel Covasa - STUDENT" w:date="2024-05-02T16:50:00Z">
          <w:pPr>
            <w:pStyle w:val="Heading1"/>
          </w:pPr>
        </w:pPrChange>
      </w:pPr>
      <w:bookmarkStart w:id="1083" w:name="_Toc165398030"/>
      <w:moveFromRangeEnd w:id="1073"/>
    </w:p>
    <w:p w14:paraId="0E1FD21D" w14:textId="46E556FD" w:rsidR="002325F8" w:rsidDel="00901EF6" w:rsidRDefault="002325F8" w:rsidP="00D96D99">
      <w:pPr>
        <w:autoSpaceDE w:val="0"/>
        <w:autoSpaceDN w:val="0"/>
        <w:adjustRightInd w:val="0"/>
        <w:ind w:left="2880" w:firstLine="720"/>
        <w:rPr>
          <w:ins w:id="1084" w:author="Emanuel Covasa" w:date="2024-04-30T22:56:00Z"/>
          <w:del w:id="1085" w:author="Emanuel Covasa - STUDENT" w:date="2024-05-02T16:10:00Z"/>
          <w:lang w:val="en-GB"/>
        </w:rPr>
        <w:pPrChange w:id="1086" w:author="Emanuel Covasa - STUDENT" w:date="2024-05-02T16:50:00Z">
          <w:pPr/>
        </w:pPrChange>
      </w:pPr>
    </w:p>
    <w:p w14:paraId="398727E1" w14:textId="52B1D84E" w:rsidR="002325F8" w:rsidRPr="002325F8" w:rsidRDefault="003309BE" w:rsidP="00D96D99">
      <w:pPr>
        <w:ind w:left="2880" w:firstLine="720"/>
        <w:rPr>
          <w:lang w:val="en-GB"/>
          <w:rPrChange w:id="1087" w:author="Emanuel Covasa" w:date="2024-04-30T22:56:00Z">
            <w:rPr>
              <w:b/>
              <w:bCs/>
              <w:sz w:val="32"/>
              <w:szCs w:val="32"/>
              <w:u w:val="single"/>
              <w:lang w:val="en-GB"/>
            </w:rPr>
          </w:rPrChange>
        </w:rPr>
        <w:pPrChange w:id="1088" w:author="Emanuel Covasa - STUDENT" w:date="2024-05-02T16:50:00Z">
          <w:pPr>
            <w:pStyle w:val="Heading1"/>
          </w:pPr>
        </w:pPrChange>
      </w:pPr>
      <w:moveToRangeStart w:id="1089" w:author="Emanuel Covasa - STUDENT" w:date="2024-05-02T15:17:00Z" w:name="move165555457"/>
      <w:moveTo w:id="1090" w:author="Emanuel Covasa - STUDENT" w:date="2024-05-02T15:17:00Z">
        <w:r w:rsidRPr="00892E42">
          <w:rPr>
            <w:rFonts w:ascii="Microsoft Sans Serif" w:hAnsi="Microsoft Sans Serif" w:cs="Microsoft Sans Serif"/>
            <w:kern w:val="0"/>
            <w:lang w:val="en-GB"/>
          </w:rPr>
          <w:t>—————————————————————</w:t>
        </w:r>
      </w:moveTo>
      <w:moveToRangeEnd w:id="1089"/>
    </w:p>
    <w:p w14:paraId="7E49C211" w14:textId="184BF336" w:rsidR="00892E42" w:rsidRPr="009B7293" w:rsidRDefault="00892E42" w:rsidP="009B7293">
      <w:pPr>
        <w:pStyle w:val="Heading1"/>
        <w:rPr>
          <w:b/>
          <w:bCs/>
          <w:sz w:val="32"/>
          <w:szCs w:val="32"/>
          <w:u w:val="single"/>
          <w:lang w:val="en-GB"/>
        </w:rPr>
      </w:pPr>
      <w:bookmarkStart w:id="1091" w:name="_Toc165561366"/>
      <w:r w:rsidRPr="009B7293">
        <w:rPr>
          <w:b/>
          <w:bCs/>
          <w:sz w:val="32"/>
          <w:szCs w:val="32"/>
          <w:u w:val="single"/>
          <w:lang w:val="en-GB"/>
        </w:rPr>
        <w:t>Detailed Implementation Plan</w:t>
      </w:r>
      <w:ins w:id="1092" w:author="Emanuel Covasa" w:date="2024-04-30T18:44:00Z">
        <w:r w:rsidR="00F6770A">
          <w:rPr>
            <w:b/>
            <w:bCs/>
            <w:sz w:val="32"/>
            <w:szCs w:val="32"/>
            <w:u w:val="single"/>
            <w:lang w:val="en-GB"/>
          </w:rPr>
          <w:t>(</w:t>
        </w:r>
      </w:ins>
      <w:ins w:id="1093" w:author="Emanuel Covasa" w:date="2024-04-30T18:45:00Z">
        <w:r w:rsidR="00F6770A">
          <w:rPr>
            <w:b/>
            <w:bCs/>
            <w:sz w:val="32"/>
            <w:szCs w:val="32"/>
            <w:u w:val="single"/>
            <w:lang w:val="en-GB"/>
          </w:rPr>
          <w:t>update)</w:t>
        </w:r>
      </w:ins>
      <w:r w:rsidRPr="009B7293">
        <w:rPr>
          <w:b/>
          <w:bCs/>
          <w:sz w:val="32"/>
          <w:szCs w:val="32"/>
          <w:u w:val="single"/>
          <w:lang w:val="en-GB"/>
        </w:rPr>
        <w:t>:</w:t>
      </w:r>
      <w:bookmarkEnd w:id="1083"/>
      <w:bookmarkEnd w:id="1091"/>
    </w:p>
    <w:p w14:paraId="6EA6F9CA" w14:textId="2CB1C012" w:rsidR="00892E42" w:rsidRPr="00892E42" w:rsidRDefault="00892E42" w:rsidP="00892E42">
      <w:pPr>
        <w:autoSpaceDE w:val="0"/>
        <w:autoSpaceDN w:val="0"/>
        <w:adjustRightInd w:val="0"/>
        <w:rPr>
          <w:rFonts w:ascii="Microsoft Sans Serif" w:hAnsi="Microsoft Sans Serif" w:cs="Microsoft Sans Serif"/>
          <w:kern w:val="0"/>
          <w:lang w:val="en-GB"/>
        </w:rPr>
      </w:pPr>
    </w:p>
    <w:p w14:paraId="16C99EB7" w14:textId="3BB884C8" w:rsidR="00892E42" w:rsidRPr="009B7293" w:rsidRDefault="00892E42">
      <w:pPr>
        <w:pStyle w:val="Heading2"/>
        <w:numPr>
          <w:ilvl w:val="1"/>
          <w:numId w:val="41"/>
        </w:numPr>
        <w:rPr>
          <w:b/>
          <w:bCs/>
          <w:sz w:val="28"/>
          <w:szCs w:val="28"/>
          <w:lang w:val="en-GB"/>
        </w:rPr>
        <w:pPrChange w:id="1094" w:author="Emanuel Covasa - STUDENT" w:date="2024-05-02T15:39:00Z">
          <w:pPr>
            <w:pStyle w:val="Heading2"/>
          </w:pPr>
        </w:pPrChange>
      </w:pPr>
      <w:bookmarkStart w:id="1095" w:name="_Toc165398031"/>
      <w:bookmarkStart w:id="1096" w:name="_Toc165561367"/>
      <w:r w:rsidRPr="009B7293">
        <w:rPr>
          <w:b/>
          <w:bCs/>
          <w:sz w:val="28"/>
          <w:szCs w:val="28"/>
          <w:lang w:val="en-GB"/>
        </w:rPr>
        <w:t>Equipment List:</w:t>
      </w:r>
      <w:bookmarkEnd w:id="1095"/>
      <w:bookmarkEnd w:id="1096"/>
    </w:p>
    <w:p w14:paraId="4FDA8E59" w14:textId="73279FC4" w:rsidR="00892E42" w:rsidRPr="00892E42" w:rsidRDefault="00892E42" w:rsidP="008E53EE">
      <w:pPr>
        <w:numPr>
          <w:ilvl w:val="1"/>
          <w:numId w:val="41"/>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Arduino board</w:t>
      </w:r>
    </w:p>
    <w:p w14:paraId="0E93CB32" w14:textId="5113DCA5" w:rsidR="00892E42" w:rsidRPr="00892E42" w:rsidRDefault="00892E42" w:rsidP="008E53EE">
      <w:pPr>
        <w:numPr>
          <w:ilvl w:val="1"/>
          <w:numId w:val="41"/>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Grove - Dual Button</w:t>
      </w:r>
    </w:p>
    <w:p w14:paraId="56E6EEFE" w14:textId="6F1D1FB2" w:rsidR="00892E42" w:rsidRPr="00892E42" w:rsidRDefault="00892E42" w:rsidP="008E53EE">
      <w:pPr>
        <w:numPr>
          <w:ilvl w:val="1"/>
          <w:numId w:val="41"/>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Weight sensor and amplifier</w:t>
      </w:r>
    </w:p>
    <w:p w14:paraId="746B5818" w14:textId="51A2BFA8" w:rsidR="00892E42" w:rsidRPr="00892E42" w:rsidRDefault="00892E42" w:rsidP="008E53EE">
      <w:pPr>
        <w:numPr>
          <w:ilvl w:val="1"/>
          <w:numId w:val="41"/>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LCD RGB Backlight for display</w:t>
      </w:r>
    </w:p>
    <w:p w14:paraId="551F780B" w14:textId="5E4DFE6C" w:rsidR="00892E42" w:rsidRDefault="00892E42" w:rsidP="008E53EE">
      <w:pPr>
        <w:numPr>
          <w:ilvl w:val="1"/>
          <w:numId w:val="41"/>
        </w:num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Arduino-compatible speaker for alerts</w:t>
      </w:r>
    </w:p>
    <w:p w14:paraId="65F65F95" w14:textId="15FF523F" w:rsidR="009626F2" w:rsidRDefault="009626F2" w:rsidP="00892E42">
      <w:pPr>
        <w:autoSpaceDE w:val="0"/>
        <w:autoSpaceDN w:val="0"/>
        <w:adjustRightInd w:val="0"/>
        <w:rPr>
          <w:rFonts w:ascii="Microsoft Sans Serif" w:hAnsi="Microsoft Sans Serif" w:cs="Microsoft Sans Serif"/>
          <w:kern w:val="0"/>
          <w:lang w:val="en-GB"/>
        </w:rPr>
      </w:pPr>
    </w:p>
    <w:p w14:paraId="064E8856" w14:textId="3AB25041" w:rsidR="009626F2" w:rsidRPr="00892E42" w:rsidRDefault="009626F2" w:rsidP="00892E42">
      <w:pPr>
        <w:autoSpaceDE w:val="0"/>
        <w:autoSpaceDN w:val="0"/>
        <w:adjustRightInd w:val="0"/>
        <w:rPr>
          <w:rFonts w:ascii="Microsoft Sans Serif" w:hAnsi="Microsoft Sans Serif" w:cs="Microsoft Sans Serif"/>
          <w:kern w:val="0"/>
          <w:lang w:val="en-GB"/>
        </w:rPr>
      </w:pPr>
    </w:p>
    <w:p w14:paraId="334D2A6B" w14:textId="021A5536" w:rsidR="00892E42" w:rsidRPr="000B4358" w:rsidRDefault="005D580F" w:rsidP="009B7293">
      <w:pPr>
        <w:pStyle w:val="Heading2"/>
        <w:rPr>
          <w:b/>
          <w:bCs/>
          <w:sz w:val="28"/>
          <w:szCs w:val="28"/>
          <w:lang w:val="en-GB"/>
        </w:rPr>
      </w:pPr>
      <w:bookmarkStart w:id="1097" w:name="_Toc165398032"/>
      <w:bookmarkStart w:id="1098" w:name="_Toc165561368"/>
      <w:r w:rsidRPr="000B4358">
        <w:rPr>
          <w:b/>
          <w:bCs/>
          <w:noProof/>
          <w:sz w:val="28"/>
          <w:szCs w:val="28"/>
          <w:lang w:val="en-GB"/>
        </w:rPr>
        <w:lastRenderedPageBreak/>
        <w:drawing>
          <wp:anchor distT="0" distB="0" distL="114300" distR="114300" simplePos="0" relativeHeight="251658243" behindDoc="0" locked="0" layoutInCell="1" allowOverlap="1" wp14:anchorId="0459BF70" wp14:editId="18850C1F">
            <wp:simplePos x="0" y="0"/>
            <wp:positionH relativeFrom="column">
              <wp:posOffset>2766060</wp:posOffset>
            </wp:positionH>
            <wp:positionV relativeFrom="paragraph">
              <wp:posOffset>69215</wp:posOffset>
            </wp:positionV>
            <wp:extent cx="3335655" cy="2612390"/>
            <wp:effectExtent l="0" t="0" r="4445" b="3810"/>
            <wp:wrapSquare wrapText="bothSides"/>
            <wp:docPr id="2128044857"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44857" name="Picture 6" descr="A screen 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5655" cy="2612390"/>
                    </a:xfrm>
                    <a:prstGeom prst="rect">
                      <a:avLst/>
                    </a:prstGeom>
                  </pic:spPr>
                </pic:pic>
              </a:graphicData>
            </a:graphic>
            <wp14:sizeRelH relativeFrom="page">
              <wp14:pctWidth>0</wp14:pctWidth>
            </wp14:sizeRelH>
            <wp14:sizeRelV relativeFrom="page">
              <wp14:pctHeight>0</wp14:pctHeight>
            </wp14:sizeRelV>
          </wp:anchor>
        </w:drawing>
      </w:r>
      <w:ins w:id="1099" w:author="Emanuel Covasa - STUDENT" w:date="2024-05-02T15:32:00Z">
        <w:r w:rsidR="00110FE1">
          <w:rPr>
            <w:b/>
            <w:bCs/>
            <w:sz w:val="28"/>
            <w:szCs w:val="28"/>
            <w:lang w:val="en-GB"/>
          </w:rPr>
          <w:t>-</w:t>
        </w:r>
        <w:r w:rsidR="00110FE1">
          <w:rPr>
            <w:b/>
            <w:bCs/>
            <w:sz w:val="28"/>
            <w:szCs w:val="28"/>
            <w:lang w:val="en-GB"/>
          </w:rPr>
          <w:tab/>
        </w:r>
      </w:ins>
      <w:r w:rsidR="00892E42" w:rsidRPr="000B4358">
        <w:rPr>
          <w:b/>
          <w:bCs/>
          <w:sz w:val="28"/>
          <w:szCs w:val="28"/>
          <w:lang w:val="en-GB"/>
        </w:rPr>
        <w:t>1. System Design and Equipment Integration</w:t>
      </w:r>
      <w:r w:rsidR="00277860" w:rsidRPr="000B4358">
        <w:rPr>
          <w:b/>
          <w:bCs/>
          <w:sz w:val="28"/>
          <w:szCs w:val="28"/>
          <w:lang w:val="en-GB"/>
        </w:rPr>
        <w:t>:</w:t>
      </w:r>
      <w:bookmarkEnd w:id="1097"/>
      <w:bookmarkEnd w:id="1098"/>
    </w:p>
    <w:p w14:paraId="57FF45D4" w14:textId="2D20C6E1" w:rsidR="00892E42" w:rsidRDefault="00277860" w:rsidP="00277860">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 xml:space="preserve">Our system centres around an Arduino </w:t>
      </w:r>
      <w:proofErr w:type="spellStart"/>
      <w:r w:rsidR="00321BBA">
        <w:rPr>
          <w:rFonts w:ascii="Microsoft Sans Serif" w:hAnsi="Microsoft Sans Serif" w:cs="Microsoft Sans Serif"/>
          <w:kern w:val="0"/>
          <w:lang w:val="en-GB"/>
        </w:rPr>
        <w:t>Yun</w:t>
      </w:r>
      <w:proofErr w:type="spellEnd"/>
      <w:r w:rsidR="00892E42" w:rsidRPr="00892E42">
        <w:rPr>
          <w:rFonts w:ascii="Microsoft Sans Serif" w:hAnsi="Microsoft Sans Serif" w:cs="Microsoft Sans Serif"/>
          <w:kern w:val="0"/>
          <w:lang w:val="en-GB"/>
        </w:rPr>
        <w:t xml:space="preserve"> board, selected for its versatility, ease of programming, and widespread community support. This microcontroller serves as the brains of our operation, handling input from the weight sensor and buttons, driving the display, and activating the speaker for alerts.</w:t>
      </w:r>
    </w:p>
    <w:p w14:paraId="7B779869" w14:textId="77777777" w:rsidR="009626F2" w:rsidRDefault="009626F2" w:rsidP="00277860">
      <w:pPr>
        <w:autoSpaceDE w:val="0"/>
        <w:autoSpaceDN w:val="0"/>
        <w:adjustRightInd w:val="0"/>
        <w:rPr>
          <w:rFonts w:ascii="Microsoft Sans Serif" w:hAnsi="Microsoft Sans Serif" w:cs="Microsoft Sans Serif"/>
          <w:kern w:val="0"/>
          <w:lang w:val="en-GB"/>
        </w:rPr>
      </w:pPr>
    </w:p>
    <w:p w14:paraId="0A307ACA" w14:textId="77777777" w:rsidR="009626F2" w:rsidRPr="00892E42" w:rsidRDefault="009626F2" w:rsidP="00277860">
      <w:pPr>
        <w:autoSpaceDE w:val="0"/>
        <w:autoSpaceDN w:val="0"/>
        <w:adjustRightInd w:val="0"/>
        <w:rPr>
          <w:rFonts w:ascii="Microsoft Sans Serif" w:hAnsi="Microsoft Sans Serif" w:cs="Microsoft Sans Serif"/>
          <w:kern w:val="0"/>
          <w:lang w:val="en-GB"/>
        </w:rPr>
      </w:pPr>
    </w:p>
    <w:p w14:paraId="52D5D6C8" w14:textId="654C180B" w:rsidR="00892E42" w:rsidRPr="00277860" w:rsidRDefault="00802409" w:rsidP="00892E42">
      <w:pPr>
        <w:autoSpaceDE w:val="0"/>
        <w:autoSpaceDN w:val="0"/>
        <w:adjustRightInd w:val="0"/>
        <w:rPr>
          <w:rFonts w:ascii="Microsoft Sans Serif" w:hAnsi="Microsoft Sans Serif" w:cs="Microsoft Sans Serif"/>
          <w:kern w:val="0"/>
          <w:u w:val="single"/>
          <w:lang w:val="en-GB"/>
        </w:rPr>
      </w:pPr>
      <w:r>
        <w:rPr>
          <w:noProof/>
        </w:rPr>
        <mc:AlternateContent>
          <mc:Choice Requires="wps">
            <w:drawing>
              <wp:anchor distT="0" distB="0" distL="114300" distR="114300" simplePos="0" relativeHeight="251658244" behindDoc="0" locked="0" layoutInCell="1" allowOverlap="1" wp14:anchorId="30DD380C" wp14:editId="5C1CBD84">
                <wp:simplePos x="0" y="0"/>
                <wp:positionH relativeFrom="column">
                  <wp:posOffset>2766060</wp:posOffset>
                </wp:positionH>
                <wp:positionV relativeFrom="paragraph">
                  <wp:posOffset>207645</wp:posOffset>
                </wp:positionV>
                <wp:extent cx="3335655" cy="208915"/>
                <wp:effectExtent l="0" t="0" r="4445" b="0"/>
                <wp:wrapSquare wrapText="bothSides"/>
                <wp:docPr id="226336798" name="Text Box 1"/>
                <wp:cNvGraphicFramePr/>
                <a:graphic xmlns:a="http://schemas.openxmlformats.org/drawingml/2006/main">
                  <a:graphicData uri="http://schemas.microsoft.com/office/word/2010/wordprocessingShape">
                    <wps:wsp>
                      <wps:cNvSpPr txBox="1"/>
                      <wps:spPr>
                        <a:xfrm>
                          <a:off x="0" y="0"/>
                          <a:ext cx="3335655" cy="208915"/>
                        </a:xfrm>
                        <a:prstGeom prst="rect">
                          <a:avLst/>
                        </a:prstGeom>
                        <a:solidFill>
                          <a:prstClr val="white"/>
                        </a:solidFill>
                        <a:ln>
                          <a:noFill/>
                        </a:ln>
                      </wps:spPr>
                      <wps:txbx>
                        <w:txbxContent>
                          <w:p w14:paraId="69418747" w14:textId="14142E97" w:rsidR="00536673" w:rsidRPr="00536673" w:rsidRDefault="00536673" w:rsidP="00536673">
                            <w:pPr>
                              <w:pStyle w:val="Caption"/>
                              <w:jc w:val="center"/>
                              <w:rPr>
                                <w:rFonts w:ascii="Arial" w:hAnsi="Arial" w:cs="Arial"/>
                                <w:noProof/>
                                <w:color w:val="0F9ED5" w:themeColor="accent4"/>
                                <w:kern w:val="0"/>
                                <w:sz w:val="20"/>
                                <w:szCs w:val="20"/>
                                <w:u w:val="single"/>
                                <w:lang w:val="en-GB"/>
                              </w:rPr>
                            </w:pPr>
                            <w:r w:rsidRPr="00536673">
                              <w:rPr>
                                <w:rFonts w:ascii="Arial" w:hAnsi="Arial" w:cs="Arial"/>
                                <w:color w:val="0F9ED5" w:themeColor="accent4"/>
                                <w:sz w:val="20"/>
                                <w:szCs w:val="20"/>
                              </w:rPr>
                              <w:t xml:space="preserve">Figure </w:t>
                            </w:r>
                            <w:ins w:id="1100" w:author="Emanuel Covasa - STUDENT" w:date="2024-05-02T16:10:00Z">
                              <w:r w:rsidR="00DD2CE2">
                                <w:rPr>
                                  <w:rFonts w:ascii="Arial" w:hAnsi="Arial" w:cs="Arial"/>
                                  <w:color w:val="0F9ED5" w:themeColor="accent4"/>
                                  <w:sz w:val="20"/>
                                  <w:szCs w:val="20"/>
                                </w:rPr>
                                <w:t>8</w:t>
                              </w:r>
                            </w:ins>
                            <w:del w:id="1101" w:author="Emanuel Covasa - STUDENT" w:date="2024-05-02T16:10:00Z">
                              <w:r w:rsidR="00C546EF" w:rsidDel="00F05BB8">
                                <w:rPr>
                                  <w:rFonts w:ascii="Arial" w:hAnsi="Arial" w:cs="Arial"/>
                                  <w:color w:val="0F9ED5" w:themeColor="accent4"/>
                                  <w:sz w:val="20"/>
                                  <w:szCs w:val="20"/>
                                </w:rPr>
                                <w:delText>6</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380C" id="_x0000_s1027" type="#_x0000_t202" style="position:absolute;margin-left:217.8pt;margin-top:16.35pt;width:262.65pt;height:16.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" stroked="f">
                <v:textbox inset="0,0,0,0">
                  <w:txbxContent>
                    <w:p w14:paraId="69418747" w14:textId="14142E97" w:rsidR="00536673" w:rsidRPr="00536673" w:rsidRDefault="00536673" w:rsidP="00536673">
                      <w:pPr>
                        <w:pStyle w:val="Caption"/>
                        <w:jc w:val="center"/>
                        <w:rPr>
                          <w:rFonts w:ascii="Arial" w:hAnsi="Arial" w:cs="Arial"/>
                          <w:noProof/>
                          <w:color w:val="0F9ED5" w:themeColor="accent4"/>
                          <w:kern w:val="0"/>
                          <w:sz w:val="20"/>
                          <w:szCs w:val="20"/>
                          <w:u w:val="single"/>
                          <w:lang w:val="en-GB"/>
                        </w:rPr>
                      </w:pPr>
                      <w:r w:rsidRPr="00536673">
                        <w:rPr>
                          <w:rFonts w:ascii="Arial" w:hAnsi="Arial" w:cs="Arial"/>
                          <w:color w:val="0F9ED5" w:themeColor="accent4"/>
                          <w:sz w:val="20"/>
                          <w:szCs w:val="20"/>
                        </w:rPr>
                        <w:t xml:space="preserve">Figure </w:t>
                      </w:r>
                      <w:ins w:id="1102" w:author="Emanuel Covasa - STUDENT" w:date="2024-05-02T16:10:00Z">
                        <w:r w:rsidR="00DD2CE2">
                          <w:rPr>
                            <w:rFonts w:ascii="Arial" w:hAnsi="Arial" w:cs="Arial"/>
                            <w:color w:val="0F9ED5" w:themeColor="accent4"/>
                            <w:sz w:val="20"/>
                            <w:szCs w:val="20"/>
                          </w:rPr>
                          <w:t>8</w:t>
                        </w:r>
                      </w:ins>
                      <w:del w:id="1103" w:author="Emanuel Covasa - STUDENT" w:date="2024-05-02T16:10:00Z">
                        <w:r w:rsidR="00C546EF" w:rsidDel="00F05BB8">
                          <w:rPr>
                            <w:rFonts w:ascii="Arial" w:hAnsi="Arial" w:cs="Arial"/>
                            <w:color w:val="0F9ED5" w:themeColor="accent4"/>
                            <w:sz w:val="20"/>
                            <w:szCs w:val="20"/>
                          </w:rPr>
                          <w:delText>6</w:delText>
                        </w:r>
                      </w:del>
                    </w:p>
                  </w:txbxContent>
                </v:textbox>
                <w10:wrap type="square"/>
              </v:shape>
            </w:pict>
          </mc:Fallback>
        </mc:AlternateContent>
      </w:r>
      <w:bookmarkStart w:id="1104" w:name="_Toc165398033"/>
      <w:bookmarkStart w:id="1105" w:name="_Toc165561369"/>
      <w:ins w:id="1106" w:author="Emanuel Covasa - STUDENT" w:date="2024-05-02T15:33:00Z">
        <w:r w:rsidR="00AF6F0D">
          <w:rPr>
            <w:rStyle w:val="Heading2Char"/>
            <w:b/>
            <w:bCs/>
            <w:sz w:val="28"/>
            <w:szCs w:val="28"/>
          </w:rPr>
          <w:t>-</w:t>
        </w:r>
        <w:r w:rsidR="00AF6F0D">
          <w:rPr>
            <w:rStyle w:val="Heading2Char"/>
            <w:b/>
            <w:bCs/>
            <w:sz w:val="28"/>
            <w:szCs w:val="28"/>
          </w:rPr>
          <w:tab/>
        </w:r>
      </w:ins>
      <w:r w:rsidR="00892E42" w:rsidRPr="000B4358">
        <w:rPr>
          <w:rStyle w:val="Heading2Char"/>
          <w:b/>
          <w:bCs/>
          <w:sz w:val="28"/>
          <w:szCs w:val="28"/>
        </w:rPr>
        <w:t>2. Sensor and Amplifier Implementation</w:t>
      </w:r>
      <w:bookmarkEnd w:id="1104"/>
      <w:bookmarkEnd w:id="1105"/>
      <w:r w:rsidR="00536673" w:rsidRPr="00536673">
        <w:rPr>
          <w:rFonts w:ascii="Microsoft Sans Serif" w:hAnsi="Microsoft Sans Serif" w:cs="Microsoft Sans Serif"/>
          <w:i/>
          <w:iCs/>
          <w:color w:val="0F9ED5" w:themeColor="accent4"/>
          <w:kern w:val="0"/>
          <w:sz w:val="20"/>
          <w:szCs w:val="20"/>
          <w:lang w:val="en-GB"/>
        </w:rPr>
        <w:t xml:space="preserve">(Figure </w:t>
      </w:r>
      <w:ins w:id="1107" w:author="Emanuel Covasa - STUDENT" w:date="2024-05-02T16:10:00Z">
        <w:r w:rsidR="00DD2CE2">
          <w:rPr>
            <w:rFonts w:ascii="Microsoft Sans Serif" w:hAnsi="Microsoft Sans Serif" w:cs="Microsoft Sans Serif"/>
            <w:i/>
            <w:iCs/>
            <w:color w:val="0F9ED5" w:themeColor="accent4"/>
            <w:kern w:val="0"/>
            <w:sz w:val="20"/>
            <w:szCs w:val="20"/>
            <w:lang w:val="en-GB"/>
          </w:rPr>
          <w:t>8</w:t>
        </w:r>
      </w:ins>
      <w:del w:id="1108" w:author="Emanuel Covasa - STUDENT" w:date="2024-05-02T16:10:00Z">
        <w:r w:rsidR="00C546EF" w:rsidDel="00DD2CE2">
          <w:rPr>
            <w:rFonts w:ascii="Microsoft Sans Serif" w:hAnsi="Microsoft Sans Serif" w:cs="Microsoft Sans Serif"/>
            <w:i/>
            <w:iCs/>
            <w:color w:val="0F9ED5" w:themeColor="accent4"/>
            <w:kern w:val="0"/>
            <w:sz w:val="20"/>
            <w:szCs w:val="20"/>
            <w:lang w:val="en-GB"/>
          </w:rPr>
          <w:delText>6</w:delText>
        </w:r>
      </w:del>
      <w:r w:rsidR="00536673" w:rsidRPr="00536673">
        <w:rPr>
          <w:rFonts w:ascii="Microsoft Sans Serif" w:hAnsi="Microsoft Sans Serif" w:cs="Microsoft Sans Serif"/>
          <w:i/>
          <w:iCs/>
          <w:color w:val="0F9ED5" w:themeColor="accent4"/>
          <w:kern w:val="0"/>
          <w:sz w:val="20"/>
          <w:szCs w:val="20"/>
          <w:lang w:val="en-GB"/>
        </w:rPr>
        <w:t>)</w:t>
      </w:r>
      <w:r w:rsidR="00277860" w:rsidRPr="00536673">
        <w:rPr>
          <w:rFonts w:ascii="Microsoft Sans Serif" w:hAnsi="Microsoft Sans Serif" w:cs="Microsoft Sans Serif"/>
          <w:b/>
          <w:bCs/>
          <w:i/>
          <w:iCs/>
          <w:kern w:val="0"/>
          <w:lang w:val="en-GB"/>
        </w:rPr>
        <w:t>:</w:t>
      </w:r>
    </w:p>
    <w:p w14:paraId="6AA54904" w14:textId="0675F228" w:rsidR="00802409" w:rsidRDefault="00277860" w:rsidP="00277860">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A high-precision weight sensor, paired with its amplifier, forms the cornerstone of our hydration tracking. The sensor's readings are amplified for clarity and sent to the Arduino, allowing for real-time monitoring of water intake.</w:t>
      </w:r>
    </w:p>
    <w:p w14:paraId="17C9CFF6" w14:textId="77777777" w:rsidR="00802409" w:rsidRDefault="00802409" w:rsidP="00277860">
      <w:pPr>
        <w:autoSpaceDE w:val="0"/>
        <w:autoSpaceDN w:val="0"/>
        <w:adjustRightInd w:val="0"/>
        <w:rPr>
          <w:rFonts w:ascii="Microsoft Sans Serif" w:hAnsi="Microsoft Sans Serif" w:cs="Microsoft Sans Serif"/>
          <w:kern w:val="0"/>
          <w:lang w:val="en-GB"/>
        </w:rPr>
      </w:pPr>
    </w:p>
    <w:p w14:paraId="0A47143E" w14:textId="77777777" w:rsidR="009626F2" w:rsidRDefault="009626F2" w:rsidP="00277860">
      <w:pPr>
        <w:autoSpaceDE w:val="0"/>
        <w:autoSpaceDN w:val="0"/>
        <w:adjustRightInd w:val="0"/>
        <w:rPr>
          <w:del w:id="1109" w:author="Emanuel Covasa - STUDENT" w:date="2024-05-02T15:18:00Z"/>
          <w:rFonts w:ascii="Microsoft Sans Serif" w:hAnsi="Microsoft Sans Serif" w:cs="Microsoft Sans Serif"/>
          <w:kern w:val="0"/>
          <w:lang w:val="en-GB"/>
        </w:rPr>
      </w:pPr>
    </w:p>
    <w:p w14:paraId="2B6541CA" w14:textId="77777777" w:rsidR="009626F2" w:rsidRDefault="009626F2" w:rsidP="00277860">
      <w:pPr>
        <w:autoSpaceDE w:val="0"/>
        <w:autoSpaceDN w:val="0"/>
        <w:adjustRightInd w:val="0"/>
        <w:rPr>
          <w:del w:id="1110" w:author="Emanuel Covasa - STUDENT" w:date="2024-05-02T15:18:00Z"/>
          <w:rFonts w:ascii="Microsoft Sans Serif" w:hAnsi="Microsoft Sans Serif" w:cs="Microsoft Sans Serif"/>
          <w:kern w:val="0"/>
          <w:lang w:val="en-GB"/>
        </w:rPr>
      </w:pPr>
    </w:p>
    <w:p w14:paraId="357D1FD6" w14:textId="77777777" w:rsidR="009626F2" w:rsidRDefault="009626F2" w:rsidP="00277860">
      <w:pPr>
        <w:autoSpaceDE w:val="0"/>
        <w:autoSpaceDN w:val="0"/>
        <w:adjustRightInd w:val="0"/>
        <w:rPr>
          <w:del w:id="1111" w:author="Emanuel Covasa - STUDENT" w:date="2024-05-02T15:18:00Z"/>
          <w:rFonts w:ascii="Microsoft Sans Serif" w:hAnsi="Microsoft Sans Serif" w:cs="Microsoft Sans Serif"/>
          <w:kern w:val="0"/>
          <w:lang w:val="en-GB"/>
        </w:rPr>
      </w:pPr>
    </w:p>
    <w:p w14:paraId="6BAA4C18" w14:textId="77777777" w:rsidR="009626F2" w:rsidRDefault="009626F2" w:rsidP="00277860">
      <w:pPr>
        <w:autoSpaceDE w:val="0"/>
        <w:autoSpaceDN w:val="0"/>
        <w:adjustRightInd w:val="0"/>
        <w:rPr>
          <w:del w:id="1112" w:author="Emanuel Covasa - STUDENT" w:date="2024-05-02T15:18:00Z"/>
          <w:rFonts w:ascii="Microsoft Sans Serif" w:hAnsi="Microsoft Sans Serif" w:cs="Microsoft Sans Serif"/>
          <w:kern w:val="0"/>
          <w:lang w:val="en-GB"/>
        </w:rPr>
      </w:pPr>
    </w:p>
    <w:p w14:paraId="5D552E88" w14:textId="77777777" w:rsidR="009626F2" w:rsidRDefault="009626F2" w:rsidP="00277860">
      <w:pPr>
        <w:autoSpaceDE w:val="0"/>
        <w:autoSpaceDN w:val="0"/>
        <w:adjustRightInd w:val="0"/>
        <w:rPr>
          <w:del w:id="1113" w:author="Emanuel Covasa - STUDENT" w:date="2024-05-02T15:18:00Z"/>
          <w:rFonts w:ascii="Microsoft Sans Serif" w:hAnsi="Microsoft Sans Serif" w:cs="Microsoft Sans Serif"/>
          <w:kern w:val="0"/>
          <w:lang w:val="en-GB"/>
        </w:rPr>
      </w:pPr>
    </w:p>
    <w:p w14:paraId="2ACE8CEB" w14:textId="77777777" w:rsidR="009626F2" w:rsidRDefault="009626F2" w:rsidP="00277860">
      <w:pPr>
        <w:autoSpaceDE w:val="0"/>
        <w:autoSpaceDN w:val="0"/>
        <w:adjustRightInd w:val="0"/>
        <w:rPr>
          <w:ins w:id="1114" w:author="Emanuel Covasa" w:date="2024-04-30T22:55:00Z"/>
          <w:del w:id="1115" w:author="Emanuel Covasa - STUDENT" w:date="2024-05-02T15:18:00Z"/>
          <w:rFonts w:ascii="Microsoft Sans Serif" w:hAnsi="Microsoft Sans Serif" w:cs="Microsoft Sans Serif"/>
          <w:kern w:val="0"/>
          <w:lang w:val="en-GB"/>
        </w:rPr>
      </w:pPr>
    </w:p>
    <w:p w14:paraId="4FF885F0" w14:textId="77777777" w:rsidR="002325F8" w:rsidDel="00A2524F" w:rsidRDefault="002325F8" w:rsidP="00277860">
      <w:pPr>
        <w:autoSpaceDE w:val="0"/>
        <w:autoSpaceDN w:val="0"/>
        <w:adjustRightInd w:val="0"/>
        <w:rPr>
          <w:del w:id="1116" w:author="Emanuel Covasa - STUDENT" w:date="2024-05-02T15:18:00Z"/>
          <w:rFonts w:ascii="Microsoft Sans Serif" w:hAnsi="Microsoft Sans Serif" w:cs="Microsoft Sans Serif"/>
          <w:kern w:val="0"/>
          <w:lang w:val="en-GB"/>
        </w:rPr>
      </w:pPr>
    </w:p>
    <w:p w14:paraId="36D3D839" w14:textId="77777777" w:rsidR="002325F8" w:rsidRDefault="002325F8" w:rsidP="00277860">
      <w:pPr>
        <w:autoSpaceDE w:val="0"/>
        <w:autoSpaceDN w:val="0"/>
        <w:adjustRightInd w:val="0"/>
        <w:rPr>
          <w:ins w:id="1117" w:author="Emanuel Covasa" w:date="2024-04-30T22:55:00Z"/>
          <w:del w:id="1118" w:author="Emanuel Covasa - STUDENT" w:date="2024-05-02T15:18:00Z"/>
          <w:rFonts w:ascii="Microsoft Sans Serif" w:hAnsi="Microsoft Sans Serif" w:cs="Microsoft Sans Serif"/>
          <w:kern w:val="0"/>
          <w:lang w:val="en-GB"/>
        </w:rPr>
      </w:pPr>
    </w:p>
    <w:p w14:paraId="7B963E1F" w14:textId="77777777" w:rsidR="002325F8" w:rsidDel="002325F8" w:rsidRDefault="002325F8" w:rsidP="00277860">
      <w:pPr>
        <w:autoSpaceDE w:val="0"/>
        <w:autoSpaceDN w:val="0"/>
        <w:adjustRightInd w:val="0"/>
        <w:rPr>
          <w:del w:id="1119" w:author="Emanuel Covasa" w:date="2024-04-30T23:00:00Z"/>
          <w:rFonts w:ascii="Microsoft Sans Serif" w:hAnsi="Microsoft Sans Serif" w:cs="Microsoft Sans Serif"/>
          <w:kern w:val="0"/>
          <w:lang w:val="en-GB"/>
        </w:rPr>
      </w:pPr>
    </w:p>
    <w:p w14:paraId="4F5F075B" w14:textId="77777777" w:rsidR="009626F2" w:rsidDel="002325F8" w:rsidRDefault="009626F2" w:rsidP="00277860">
      <w:pPr>
        <w:autoSpaceDE w:val="0"/>
        <w:autoSpaceDN w:val="0"/>
        <w:adjustRightInd w:val="0"/>
        <w:rPr>
          <w:del w:id="1120" w:author="Emanuel Covasa" w:date="2024-04-30T23:00:00Z"/>
          <w:rFonts w:ascii="Microsoft Sans Serif" w:hAnsi="Microsoft Sans Serif" w:cs="Microsoft Sans Serif"/>
          <w:kern w:val="0"/>
          <w:lang w:val="en-GB"/>
        </w:rPr>
      </w:pPr>
    </w:p>
    <w:p w14:paraId="3B9B326C" w14:textId="769BA8C1" w:rsidR="009626F2" w:rsidDel="002325F8" w:rsidRDefault="009626F2" w:rsidP="00277860">
      <w:pPr>
        <w:autoSpaceDE w:val="0"/>
        <w:autoSpaceDN w:val="0"/>
        <w:adjustRightInd w:val="0"/>
        <w:rPr>
          <w:del w:id="1121" w:author="Emanuel Covasa - STUDENT" w:date="2024-05-02T15:33:00Z"/>
          <w:rFonts w:ascii="Microsoft Sans Serif" w:hAnsi="Microsoft Sans Serif" w:cs="Microsoft Sans Serif"/>
          <w:kern w:val="0"/>
          <w:lang w:val="en-GB"/>
        </w:rPr>
      </w:pPr>
    </w:p>
    <w:p w14:paraId="0A93DECD" w14:textId="4CA5EFD2" w:rsidR="009626F2" w:rsidDel="002325F8" w:rsidRDefault="009626F2" w:rsidP="00277860">
      <w:pPr>
        <w:autoSpaceDE w:val="0"/>
        <w:autoSpaceDN w:val="0"/>
        <w:adjustRightInd w:val="0"/>
        <w:rPr>
          <w:del w:id="1122" w:author="Emanuel Covasa - STUDENT" w:date="2024-05-02T15:33:00Z"/>
          <w:rFonts w:ascii="Microsoft Sans Serif" w:hAnsi="Microsoft Sans Serif" w:cs="Microsoft Sans Serif"/>
          <w:kern w:val="0"/>
          <w:lang w:val="en-GB"/>
        </w:rPr>
      </w:pPr>
    </w:p>
    <w:p w14:paraId="3FC10C59" w14:textId="14EE20EF" w:rsidR="009626F2" w:rsidDel="002325F8" w:rsidRDefault="009626F2" w:rsidP="00277860">
      <w:pPr>
        <w:autoSpaceDE w:val="0"/>
        <w:autoSpaceDN w:val="0"/>
        <w:adjustRightInd w:val="0"/>
        <w:rPr>
          <w:del w:id="1123" w:author="Emanuel Covasa - STUDENT" w:date="2024-05-02T15:33:00Z"/>
          <w:rFonts w:ascii="Microsoft Sans Serif" w:hAnsi="Microsoft Sans Serif" w:cs="Microsoft Sans Serif"/>
          <w:kern w:val="0"/>
          <w:lang w:val="en-GB"/>
        </w:rPr>
      </w:pPr>
    </w:p>
    <w:p w14:paraId="1E47F5A1" w14:textId="0E723BE8" w:rsidR="009626F2" w:rsidDel="00A14326" w:rsidRDefault="009626F2" w:rsidP="00277860">
      <w:pPr>
        <w:autoSpaceDE w:val="0"/>
        <w:autoSpaceDN w:val="0"/>
        <w:adjustRightInd w:val="0"/>
        <w:rPr>
          <w:del w:id="1124" w:author="Emanuel Covasa - STUDENT" w:date="2024-05-02T15:33:00Z"/>
          <w:rFonts w:ascii="Microsoft Sans Serif" w:hAnsi="Microsoft Sans Serif" w:cs="Microsoft Sans Serif"/>
          <w:kern w:val="0"/>
          <w:lang w:val="en-GB"/>
        </w:rPr>
      </w:pPr>
    </w:p>
    <w:p w14:paraId="0B0CEBED" w14:textId="77777777" w:rsidR="002C7F86" w:rsidRDefault="002C7F86" w:rsidP="00277860">
      <w:pPr>
        <w:autoSpaceDE w:val="0"/>
        <w:autoSpaceDN w:val="0"/>
        <w:adjustRightInd w:val="0"/>
        <w:rPr>
          <w:ins w:id="1125" w:author="Emanuel Covasa - STUDENT" w:date="2024-05-02T16:10:00Z"/>
          <w:rFonts w:ascii="Microsoft Sans Serif" w:hAnsi="Microsoft Sans Serif" w:cs="Microsoft Sans Serif"/>
          <w:kern w:val="0"/>
          <w:lang w:val="en-GB"/>
        </w:rPr>
      </w:pPr>
    </w:p>
    <w:p w14:paraId="00CDBB3E" w14:textId="6AADD6A6" w:rsidR="002325F8" w:rsidRPr="002325F8" w:rsidRDefault="00AF6F0D" w:rsidP="00892E42">
      <w:pPr>
        <w:autoSpaceDE w:val="0"/>
        <w:autoSpaceDN w:val="0"/>
        <w:adjustRightInd w:val="0"/>
        <w:rPr>
          <w:rFonts w:ascii="Microsoft Sans Serif" w:hAnsi="Microsoft Sans Serif" w:cs="Microsoft Sans Serif"/>
          <w:i/>
          <w:iCs/>
          <w:color w:val="0F9ED5" w:themeColor="accent4"/>
          <w:kern w:val="0"/>
          <w:sz w:val="20"/>
          <w:szCs w:val="20"/>
          <w:lang w:val="en-GB"/>
          <w:rPrChange w:id="1126" w:author="Emanuel Covasa" w:date="2024-04-30T22:56:00Z">
            <w:rPr>
              <w:rFonts w:ascii="Microsoft Sans Serif" w:hAnsi="Microsoft Sans Serif" w:cs="Microsoft Sans Serif"/>
              <w:color w:val="000000" w:themeColor="text1"/>
              <w:kern w:val="0"/>
              <w:sz w:val="20"/>
              <w:szCs w:val="20"/>
              <w:u w:val="single"/>
              <w:lang w:val="en-GB"/>
            </w:rPr>
          </w:rPrChange>
        </w:rPr>
      </w:pPr>
      <w:bookmarkStart w:id="1127" w:name="_Toc165398034"/>
      <w:bookmarkStart w:id="1128" w:name="_Toc165561370"/>
      <w:ins w:id="1129" w:author="Emanuel Covasa - STUDENT" w:date="2024-05-02T15:33:00Z">
        <w:r>
          <w:rPr>
            <w:rStyle w:val="Heading2Char"/>
            <w:b/>
            <w:bCs/>
            <w:sz w:val="28"/>
            <w:szCs w:val="28"/>
          </w:rPr>
          <w:t>-</w:t>
        </w:r>
        <w:r>
          <w:rPr>
            <w:rStyle w:val="Heading2Char"/>
            <w:b/>
            <w:bCs/>
            <w:sz w:val="28"/>
            <w:szCs w:val="28"/>
          </w:rPr>
          <w:tab/>
        </w:r>
      </w:ins>
      <w:r w:rsidR="00892E42" w:rsidRPr="000B4358">
        <w:rPr>
          <w:rStyle w:val="Heading2Char"/>
          <w:b/>
          <w:bCs/>
          <w:sz w:val="28"/>
          <w:szCs w:val="28"/>
        </w:rPr>
        <w:t>3. Interactive Display</w:t>
      </w:r>
      <w:bookmarkEnd w:id="1127"/>
      <w:bookmarkEnd w:id="1128"/>
      <w:r w:rsidR="00F42DC7" w:rsidRPr="00536673">
        <w:rPr>
          <w:rFonts w:ascii="Microsoft Sans Serif" w:hAnsi="Microsoft Sans Serif" w:cs="Microsoft Sans Serif"/>
          <w:i/>
          <w:iCs/>
          <w:color w:val="0F9ED5" w:themeColor="accent4"/>
          <w:kern w:val="0"/>
          <w:sz w:val="20"/>
          <w:szCs w:val="20"/>
          <w:lang w:val="en-GB"/>
        </w:rPr>
        <w:t>(</w:t>
      </w:r>
      <w:r w:rsidR="00536673" w:rsidRPr="00536673">
        <w:rPr>
          <w:rFonts w:ascii="Microsoft Sans Serif" w:hAnsi="Microsoft Sans Serif" w:cs="Microsoft Sans Serif"/>
          <w:i/>
          <w:iCs/>
          <w:color w:val="0F9ED5" w:themeColor="accent4"/>
          <w:kern w:val="0"/>
          <w:sz w:val="20"/>
          <w:szCs w:val="20"/>
          <w:lang w:val="en-GB"/>
        </w:rPr>
        <w:t>F</w:t>
      </w:r>
      <w:r w:rsidR="00F42DC7" w:rsidRPr="00536673">
        <w:rPr>
          <w:rFonts w:ascii="Microsoft Sans Serif" w:hAnsi="Microsoft Sans Serif" w:cs="Microsoft Sans Serif"/>
          <w:i/>
          <w:iCs/>
          <w:color w:val="0F9ED5" w:themeColor="accent4"/>
          <w:kern w:val="0"/>
          <w:sz w:val="20"/>
          <w:szCs w:val="20"/>
          <w:lang w:val="en-GB"/>
        </w:rPr>
        <w:t xml:space="preserve">igure </w:t>
      </w:r>
      <w:ins w:id="1130" w:author="Emanuel Covasa - STUDENT" w:date="2024-05-02T16:10:00Z">
        <w:r w:rsidR="005038E8">
          <w:rPr>
            <w:rFonts w:ascii="Microsoft Sans Serif" w:hAnsi="Microsoft Sans Serif" w:cs="Microsoft Sans Serif"/>
            <w:i/>
            <w:iCs/>
            <w:color w:val="0F9ED5" w:themeColor="accent4"/>
            <w:kern w:val="0"/>
            <w:sz w:val="20"/>
            <w:szCs w:val="20"/>
            <w:lang w:val="en-GB"/>
          </w:rPr>
          <w:t>9</w:t>
        </w:r>
      </w:ins>
      <w:del w:id="1131" w:author="Emanuel Covasa - STUDENT" w:date="2024-05-02T16:10:00Z">
        <w:r w:rsidR="00C546EF" w:rsidDel="005038E8">
          <w:rPr>
            <w:rFonts w:ascii="Microsoft Sans Serif" w:hAnsi="Microsoft Sans Serif" w:cs="Microsoft Sans Serif"/>
            <w:i/>
            <w:iCs/>
            <w:color w:val="0F9ED5" w:themeColor="accent4"/>
            <w:kern w:val="0"/>
            <w:sz w:val="20"/>
            <w:szCs w:val="20"/>
            <w:lang w:val="en-GB"/>
          </w:rPr>
          <w:delText>7</w:delText>
        </w:r>
      </w:del>
      <w:r w:rsidR="00F42DC7" w:rsidRPr="00536673">
        <w:rPr>
          <w:rFonts w:ascii="Microsoft Sans Serif" w:hAnsi="Microsoft Sans Serif" w:cs="Microsoft Sans Serif"/>
          <w:i/>
          <w:iCs/>
          <w:color w:val="0F9ED5" w:themeColor="accent4"/>
          <w:kern w:val="0"/>
          <w:sz w:val="20"/>
          <w:szCs w:val="20"/>
          <w:lang w:val="en-GB"/>
        </w:rPr>
        <w:t>)</w:t>
      </w:r>
    </w:p>
    <w:p w14:paraId="0737B169" w14:textId="58805CA6" w:rsidR="00B97451" w:rsidRPr="00892E42" w:rsidRDefault="000C520B" w:rsidP="00277860">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noProof/>
          <w:kern w:val="0"/>
          <w:lang w:val="en-GB"/>
        </w:rPr>
        <w:drawing>
          <wp:anchor distT="0" distB="0" distL="114300" distR="114300" simplePos="0" relativeHeight="251658246" behindDoc="0" locked="0" layoutInCell="1" allowOverlap="1" wp14:anchorId="7486DB05" wp14:editId="6B00612A">
            <wp:simplePos x="0" y="0"/>
            <wp:positionH relativeFrom="column">
              <wp:posOffset>-12065</wp:posOffset>
            </wp:positionH>
            <wp:positionV relativeFrom="paragraph">
              <wp:posOffset>650875</wp:posOffset>
            </wp:positionV>
            <wp:extent cx="6043930" cy="2278380"/>
            <wp:effectExtent l="0" t="0" r="1270" b="0"/>
            <wp:wrapSquare wrapText="bothSides"/>
            <wp:docPr id="394113664"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13664" name="Picture 5" descr="A screen 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3930" cy="2278380"/>
                    </a:xfrm>
                    <a:prstGeom prst="rect">
                      <a:avLst/>
                    </a:prstGeom>
                  </pic:spPr>
                </pic:pic>
              </a:graphicData>
            </a:graphic>
            <wp14:sizeRelH relativeFrom="page">
              <wp14:pctWidth>0</wp14:pctWidth>
            </wp14:sizeRelH>
            <wp14:sizeRelV relativeFrom="page">
              <wp14:pctHeight>0</wp14:pctHeight>
            </wp14:sizeRelV>
          </wp:anchor>
        </w:drawing>
      </w:r>
      <w:r w:rsidR="00CB3ECC">
        <w:rPr>
          <w:noProof/>
        </w:rPr>
        <mc:AlternateContent>
          <mc:Choice Requires="wps">
            <w:drawing>
              <wp:anchor distT="0" distB="0" distL="114300" distR="114300" simplePos="0" relativeHeight="251658247" behindDoc="0" locked="0" layoutInCell="1" allowOverlap="1" wp14:anchorId="610F5752" wp14:editId="3D41C761">
                <wp:simplePos x="0" y="0"/>
                <wp:positionH relativeFrom="column">
                  <wp:posOffset>-8255</wp:posOffset>
                </wp:positionH>
                <wp:positionV relativeFrom="paragraph">
                  <wp:posOffset>2759075</wp:posOffset>
                </wp:positionV>
                <wp:extent cx="6043930" cy="177800"/>
                <wp:effectExtent l="0" t="0" r="1270" b="0"/>
                <wp:wrapSquare wrapText="bothSides"/>
                <wp:docPr id="718583977" name="Text Box 1"/>
                <wp:cNvGraphicFramePr/>
                <a:graphic xmlns:a="http://schemas.openxmlformats.org/drawingml/2006/main">
                  <a:graphicData uri="http://schemas.microsoft.com/office/word/2010/wordprocessingShape">
                    <wps:wsp>
                      <wps:cNvSpPr txBox="1"/>
                      <wps:spPr>
                        <a:xfrm>
                          <a:off x="0" y="0"/>
                          <a:ext cx="6043930" cy="177800"/>
                        </a:xfrm>
                        <a:prstGeom prst="rect">
                          <a:avLst/>
                        </a:prstGeom>
                        <a:solidFill>
                          <a:prstClr val="white"/>
                        </a:solidFill>
                        <a:ln>
                          <a:noFill/>
                        </a:ln>
                      </wps:spPr>
                      <wps:txbx>
                        <w:txbxContent>
                          <w:p w14:paraId="57DCEEDC" w14:textId="1F8AA610" w:rsidR="00CB3ECC" w:rsidRPr="00CB3ECC" w:rsidRDefault="00CB3ECC" w:rsidP="00CB3ECC">
                            <w:pPr>
                              <w:pStyle w:val="Caption"/>
                              <w:jc w:val="center"/>
                              <w:rPr>
                                <w:rFonts w:ascii="Arial" w:hAnsi="Arial" w:cs="Arial"/>
                                <w:noProof/>
                                <w:color w:val="0F9ED5" w:themeColor="accent4"/>
                                <w:kern w:val="0"/>
                                <w:sz w:val="20"/>
                                <w:szCs w:val="20"/>
                                <w:lang w:val="en-GB"/>
                              </w:rPr>
                            </w:pPr>
                            <w:r w:rsidRPr="00CB3ECC">
                              <w:rPr>
                                <w:rFonts w:ascii="Arial" w:hAnsi="Arial" w:cs="Arial"/>
                                <w:color w:val="0F9ED5" w:themeColor="accent4"/>
                                <w:sz w:val="20"/>
                                <w:szCs w:val="20"/>
                              </w:rPr>
                              <w:t xml:space="preserve">Figure </w:t>
                            </w:r>
                            <w:ins w:id="1132" w:author="Emanuel Covasa - STUDENT" w:date="2024-05-02T16:10:00Z">
                              <w:r w:rsidR="00533854">
                                <w:rPr>
                                  <w:rFonts w:ascii="Arial" w:hAnsi="Arial" w:cs="Arial"/>
                                  <w:color w:val="0F9ED5" w:themeColor="accent4"/>
                                  <w:sz w:val="20"/>
                                  <w:szCs w:val="20"/>
                                </w:rPr>
                                <w:t>9</w:t>
                              </w:r>
                            </w:ins>
                            <w:del w:id="1133" w:author="Emanuel Covasa - STUDENT" w:date="2024-05-02T16:10:00Z">
                              <w:r w:rsidR="00C546EF" w:rsidDel="00533854">
                                <w:rPr>
                                  <w:rFonts w:ascii="Arial" w:hAnsi="Arial" w:cs="Arial"/>
                                  <w:color w:val="0F9ED5" w:themeColor="accent4"/>
                                  <w:sz w:val="20"/>
                                  <w:szCs w:val="20"/>
                                </w:rPr>
                                <w:delText>7</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F5752" id="_x0000_s1028" type="#_x0000_t202" style="position:absolute;margin-left:-.65pt;margin-top:217.25pt;width:475.9pt;height:14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" stroked="f">
                <v:textbox inset="0,0,0,0">
                  <w:txbxContent>
                    <w:p w14:paraId="57DCEEDC" w14:textId="1F8AA610" w:rsidR="00CB3ECC" w:rsidRPr="00CB3ECC" w:rsidRDefault="00CB3ECC" w:rsidP="00CB3ECC">
                      <w:pPr>
                        <w:pStyle w:val="Caption"/>
                        <w:jc w:val="center"/>
                        <w:rPr>
                          <w:rFonts w:ascii="Arial" w:hAnsi="Arial" w:cs="Arial"/>
                          <w:noProof/>
                          <w:color w:val="0F9ED5" w:themeColor="accent4"/>
                          <w:kern w:val="0"/>
                          <w:sz w:val="20"/>
                          <w:szCs w:val="20"/>
                          <w:lang w:val="en-GB"/>
                        </w:rPr>
                      </w:pPr>
                      <w:r w:rsidRPr="00CB3ECC">
                        <w:rPr>
                          <w:rFonts w:ascii="Arial" w:hAnsi="Arial" w:cs="Arial"/>
                          <w:color w:val="0F9ED5" w:themeColor="accent4"/>
                          <w:sz w:val="20"/>
                          <w:szCs w:val="20"/>
                        </w:rPr>
                        <w:t xml:space="preserve">Figure </w:t>
                      </w:r>
                      <w:ins w:id="1134" w:author="Emanuel Covasa - STUDENT" w:date="2024-05-02T16:10:00Z">
                        <w:r w:rsidR="00533854">
                          <w:rPr>
                            <w:rFonts w:ascii="Arial" w:hAnsi="Arial" w:cs="Arial"/>
                            <w:color w:val="0F9ED5" w:themeColor="accent4"/>
                            <w:sz w:val="20"/>
                            <w:szCs w:val="20"/>
                          </w:rPr>
                          <w:t>9</w:t>
                        </w:r>
                      </w:ins>
                      <w:del w:id="1135" w:author="Emanuel Covasa - STUDENT" w:date="2024-05-02T16:10:00Z">
                        <w:r w:rsidR="00C546EF" w:rsidDel="00533854">
                          <w:rPr>
                            <w:rFonts w:ascii="Arial" w:hAnsi="Arial" w:cs="Arial"/>
                            <w:color w:val="0F9ED5" w:themeColor="accent4"/>
                            <w:sz w:val="20"/>
                            <w:szCs w:val="20"/>
                          </w:rPr>
                          <w:delText>7</w:delText>
                        </w:r>
                      </w:del>
                    </w:p>
                  </w:txbxContent>
                </v:textbox>
                <w10:wrap type="square"/>
              </v:shape>
            </w:pict>
          </mc:Fallback>
        </mc:AlternateContent>
      </w:r>
      <w:r w:rsidR="00277860">
        <w:rPr>
          <w:rFonts w:ascii="Microsoft Sans Serif" w:hAnsi="Microsoft Sans Serif" w:cs="Microsoft Sans Serif"/>
          <w:kern w:val="0"/>
          <w:lang w:val="en-GB"/>
        </w:rPr>
        <w:t>-</w:t>
      </w:r>
      <w:r w:rsidR="00277860">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An LCD with RGB backlight provides real-time feedback to users. This display shows the current weight of the water bottle, the calculated intake, and reminder notifications, ensuring users are always informed about their hydration status.</w:t>
      </w:r>
    </w:p>
    <w:p w14:paraId="78034251" w14:textId="120A7F2E" w:rsidR="00892E42" w:rsidRPr="000B4358" w:rsidRDefault="005A46CC" w:rsidP="000B4358">
      <w:pPr>
        <w:pStyle w:val="Heading2"/>
        <w:rPr>
          <w:b/>
          <w:bCs/>
          <w:sz w:val="28"/>
          <w:szCs w:val="28"/>
          <w:lang w:val="en-GB"/>
        </w:rPr>
      </w:pPr>
      <w:bookmarkStart w:id="1136" w:name="_Toc165398035"/>
      <w:bookmarkStart w:id="1137" w:name="_Toc165561371"/>
      <w:ins w:id="1138" w:author="Emanuel Covasa - STUDENT" w:date="2024-05-02T15:33:00Z">
        <w:r>
          <w:rPr>
            <w:b/>
            <w:bCs/>
            <w:sz w:val="28"/>
            <w:szCs w:val="28"/>
            <w:lang w:val="en-GB"/>
          </w:rPr>
          <w:t>-</w:t>
        </w:r>
        <w:r>
          <w:rPr>
            <w:b/>
            <w:bCs/>
            <w:sz w:val="28"/>
            <w:szCs w:val="28"/>
            <w:lang w:val="en-GB"/>
          </w:rPr>
          <w:tab/>
        </w:r>
      </w:ins>
      <w:r w:rsidR="00892E42" w:rsidRPr="000B4358">
        <w:rPr>
          <w:b/>
          <w:bCs/>
          <w:sz w:val="28"/>
          <w:szCs w:val="28"/>
          <w:lang w:val="en-GB"/>
        </w:rPr>
        <w:t>4. User Interaction</w:t>
      </w:r>
      <w:r w:rsidR="00277860" w:rsidRPr="000B4358">
        <w:rPr>
          <w:b/>
          <w:bCs/>
          <w:sz w:val="28"/>
          <w:szCs w:val="28"/>
          <w:lang w:val="en-GB"/>
        </w:rPr>
        <w:t>:</w:t>
      </w:r>
      <w:bookmarkEnd w:id="1136"/>
      <w:bookmarkEnd w:id="1137"/>
    </w:p>
    <w:p w14:paraId="4A8C1CA6" w14:textId="44D68A5B" w:rsidR="00536673" w:rsidRDefault="00277860" w:rsidP="00892E42">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Two Grove - Dual Buttons are employed for user interaction, allowing individuals to acknowledge hydration reminders and customise settings such as intake goals and reminder frequencies.</w:t>
      </w:r>
    </w:p>
    <w:p w14:paraId="04AC7882" w14:textId="77777777" w:rsidR="009626F2" w:rsidRPr="008E53EE" w:rsidRDefault="009626F2" w:rsidP="00892E42">
      <w:pPr>
        <w:autoSpaceDE w:val="0"/>
        <w:autoSpaceDN w:val="0"/>
        <w:adjustRightInd w:val="0"/>
        <w:rPr>
          <w:rFonts w:ascii="Microsoft Sans Serif" w:hAnsi="Microsoft Sans Serif" w:cs="Microsoft Sans Serif"/>
          <w:kern w:val="0"/>
          <w:lang w:val="en-GB"/>
        </w:rPr>
      </w:pPr>
    </w:p>
    <w:p w14:paraId="6EDFF8CD" w14:textId="799BF231" w:rsidR="00536673" w:rsidRDefault="00536673" w:rsidP="00892E42">
      <w:pPr>
        <w:autoSpaceDE w:val="0"/>
        <w:autoSpaceDN w:val="0"/>
        <w:adjustRightInd w:val="0"/>
        <w:rPr>
          <w:rFonts w:ascii="Microsoft Sans Serif" w:hAnsi="Microsoft Sans Serif" w:cs="Microsoft Sans Serif"/>
          <w:b/>
          <w:bCs/>
          <w:kern w:val="0"/>
          <w:u w:val="single"/>
          <w:lang w:val="en-GB"/>
        </w:rPr>
      </w:pPr>
    </w:p>
    <w:p w14:paraId="0E544027" w14:textId="5BCAD6DB" w:rsidR="00892E42" w:rsidRPr="00536673" w:rsidRDefault="00201824" w:rsidP="00892E42">
      <w:pPr>
        <w:autoSpaceDE w:val="0"/>
        <w:autoSpaceDN w:val="0"/>
        <w:adjustRightInd w:val="0"/>
        <w:rPr>
          <w:rFonts w:ascii="Microsoft Sans Serif" w:hAnsi="Microsoft Sans Serif" w:cs="Microsoft Sans Serif"/>
          <w:b/>
          <w:bCs/>
          <w:color w:val="000000" w:themeColor="text1"/>
          <w:kern w:val="0"/>
          <w:u w:val="single"/>
          <w:lang w:val="en-GB"/>
        </w:rPr>
      </w:pPr>
      <w:r>
        <w:rPr>
          <w:rFonts w:ascii="Microsoft Sans Serif" w:hAnsi="Microsoft Sans Serif" w:cs="Microsoft Sans Serif"/>
          <w:noProof/>
          <w:kern w:val="0"/>
          <w:u w:val="single"/>
          <w:lang w:val="en-GB"/>
        </w:rPr>
        <w:lastRenderedPageBreak/>
        <w:drawing>
          <wp:anchor distT="0" distB="0" distL="114300" distR="114300" simplePos="0" relativeHeight="251658241" behindDoc="0" locked="0" layoutInCell="1" allowOverlap="1" wp14:anchorId="511043FB" wp14:editId="0AB9B6ED">
            <wp:simplePos x="0" y="0"/>
            <wp:positionH relativeFrom="column">
              <wp:posOffset>2324735</wp:posOffset>
            </wp:positionH>
            <wp:positionV relativeFrom="paragraph">
              <wp:posOffset>156910</wp:posOffset>
            </wp:positionV>
            <wp:extent cx="3613785" cy="2316480"/>
            <wp:effectExtent l="0" t="0" r="0" b="0"/>
            <wp:wrapSquare wrapText="bothSides"/>
            <wp:docPr id="1887021194" name="Picture 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1194" name="Picture 3" descr="A computer screen shot of a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13785" cy="2316480"/>
                    </a:xfrm>
                    <a:prstGeom prst="rect">
                      <a:avLst/>
                    </a:prstGeom>
                  </pic:spPr>
                </pic:pic>
              </a:graphicData>
            </a:graphic>
            <wp14:sizeRelH relativeFrom="page">
              <wp14:pctWidth>0</wp14:pctWidth>
            </wp14:sizeRelH>
            <wp14:sizeRelV relativeFrom="page">
              <wp14:pctHeight>0</wp14:pctHeight>
            </wp14:sizeRelV>
          </wp:anchor>
        </w:drawing>
      </w:r>
      <w:bookmarkStart w:id="1139" w:name="_Toc165398036"/>
      <w:bookmarkStart w:id="1140" w:name="_Toc165561372"/>
      <w:ins w:id="1141" w:author="Emanuel Covasa - STUDENT" w:date="2024-05-02T15:33:00Z">
        <w:r w:rsidR="005A46CC">
          <w:rPr>
            <w:rStyle w:val="Heading2Char"/>
            <w:b/>
            <w:bCs/>
            <w:sz w:val="28"/>
            <w:szCs w:val="28"/>
          </w:rPr>
          <w:t>-</w:t>
        </w:r>
        <w:r w:rsidR="005A46CC">
          <w:rPr>
            <w:rStyle w:val="Heading2Char"/>
            <w:b/>
            <w:bCs/>
            <w:sz w:val="28"/>
            <w:szCs w:val="28"/>
          </w:rPr>
          <w:tab/>
        </w:r>
      </w:ins>
      <w:r w:rsidR="00892E42" w:rsidRPr="000B4358">
        <w:rPr>
          <w:rStyle w:val="Heading2Char"/>
          <w:b/>
          <w:bCs/>
          <w:sz w:val="28"/>
          <w:szCs w:val="28"/>
        </w:rPr>
        <w:t>5. Auditory Alerts</w:t>
      </w:r>
      <w:bookmarkEnd w:id="1139"/>
      <w:bookmarkEnd w:id="1140"/>
      <w:r w:rsidR="00513BF9" w:rsidRPr="00536673">
        <w:rPr>
          <w:rFonts w:ascii="Microsoft Sans Serif" w:hAnsi="Microsoft Sans Serif" w:cs="Microsoft Sans Serif"/>
          <w:i/>
          <w:iCs/>
          <w:color w:val="0F9ED5" w:themeColor="accent4"/>
          <w:kern w:val="0"/>
          <w:sz w:val="20"/>
          <w:szCs w:val="20"/>
          <w:lang w:val="en-GB"/>
        </w:rPr>
        <w:t>(</w:t>
      </w:r>
      <w:r w:rsidR="00536673" w:rsidRPr="00536673">
        <w:rPr>
          <w:rFonts w:ascii="Microsoft Sans Serif" w:hAnsi="Microsoft Sans Serif" w:cs="Microsoft Sans Serif"/>
          <w:i/>
          <w:iCs/>
          <w:color w:val="0F9ED5" w:themeColor="accent4"/>
          <w:kern w:val="0"/>
          <w:sz w:val="20"/>
          <w:szCs w:val="20"/>
          <w:lang w:val="en-GB"/>
        </w:rPr>
        <w:t>F</w:t>
      </w:r>
      <w:r w:rsidR="00513BF9" w:rsidRPr="00536673">
        <w:rPr>
          <w:rFonts w:ascii="Microsoft Sans Serif" w:hAnsi="Microsoft Sans Serif" w:cs="Microsoft Sans Serif"/>
          <w:i/>
          <w:iCs/>
          <w:color w:val="0F9ED5" w:themeColor="accent4"/>
          <w:kern w:val="0"/>
          <w:sz w:val="20"/>
          <w:szCs w:val="20"/>
          <w:lang w:val="en-GB"/>
        </w:rPr>
        <w:t xml:space="preserve">igure </w:t>
      </w:r>
      <w:ins w:id="1142" w:author="Emanuel Covasa - STUDENT" w:date="2024-05-02T16:11:00Z">
        <w:r w:rsidR="00415C98">
          <w:rPr>
            <w:rFonts w:ascii="Microsoft Sans Serif" w:hAnsi="Microsoft Sans Serif" w:cs="Microsoft Sans Serif"/>
            <w:i/>
            <w:iCs/>
            <w:color w:val="0F9ED5" w:themeColor="accent4"/>
            <w:kern w:val="0"/>
            <w:sz w:val="20"/>
            <w:szCs w:val="20"/>
            <w:lang w:val="en-GB"/>
          </w:rPr>
          <w:t>10</w:t>
        </w:r>
      </w:ins>
      <w:del w:id="1143" w:author="Emanuel Covasa - STUDENT" w:date="2024-05-02T16:11:00Z">
        <w:r w:rsidR="00C546EF" w:rsidDel="001D3418">
          <w:rPr>
            <w:rFonts w:ascii="Microsoft Sans Serif" w:hAnsi="Microsoft Sans Serif" w:cs="Microsoft Sans Serif"/>
            <w:i/>
            <w:iCs/>
            <w:color w:val="0F9ED5" w:themeColor="accent4"/>
            <w:kern w:val="0"/>
            <w:sz w:val="20"/>
            <w:szCs w:val="20"/>
            <w:lang w:val="en-GB"/>
          </w:rPr>
          <w:delText>8</w:delText>
        </w:r>
      </w:del>
      <w:r w:rsidR="00513BF9" w:rsidRPr="00536673">
        <w:rPr>
          <w:rFonts w:ascii="Microsoft Sans Serif" w:hAnsi="Microsoft Sans Serif" w:cs="Microsoft Sans Serif"/>
          <w:i/>
          <w:iCs/>
          <w:color w:val="0F9ED5" w:themeColor="accent4"/>
          <w:kern w:val="0"/>
          <w:sz w:val="20"/>
          <w:szCs w:val="20"/>
          <w:lang w:val="en-GB"/>
        </w:rPr>
        <w:t>)</w:t>
      </w:r>
      <w:r w:rsidR="00536673">
        <w:rPr>
          <w:rFonts w:ascii="Microsoft Sans Serif" w:hAnsi="Microsoft Sans Serif" w:cs="Microsoft Sans Serif"/>
          <w:b/>
          <w:bCs/>
          <w:color w:val="000000" w:themeColor="text1"/>
          <w:kern w:val="0"/>
          <w:lang w:val="en-GB"/>
        </w:rPr>
        <w:t>:</w:t>
      </w:r>
    </w:p>
    <w:p w14:paraId="512DD54F" w14:textId="60628AA9" w:rsidR="00892E42" w:rsidRDefault="00277860" w:rsidP="00277860">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 xml:space="preserve">An Arduino-compatible speaker, integrated into the system, delivers audible alerts to remind users to hydrate. Thanks to user </w:t>
      </w:r>
      <w:proofErr w:type="spellStart"/>
      <w:r w:rsidR="00892E42" w:rsidRPr="00892E42">
        <w:rPr>
          <w:rFonts w:ascii="Microsoft Sans Serif" w:hAnsi="Microsoft Sans Serif" w:cs="Microsoft Sans Serif"/>
          <w:kern w:val="0"/>
          <w:lang w:val="en-GB"/>
        </w:rPr>
        <w:t>tmekinyan's</w:t>
      </w:r>
      <w:proofErr w:type="spellEnd"/>
      <w:r w:rsidR="00892E42" w:rsidRPr="00892E42">
        <w:rPr>
          <w:rFonts w:ascii="Microsoft Sans Serif" w:hAnsi="Microsoft Sans Serif" w:cs="Microsoft Sans Serif"/>
          <w:kern w:val="0"/>
          <w:lang w:val="en-GB"/>
        </w:rPr>
        <w:t xml:space="preserve"> contribution on </w:t>
      </w:r>
      <w:proofErr w:type="spellStart"/>
      <w:r w:rsidR="00892E42" w:rsidRPr="00892E42">
        <w:rPr>
          <w:rFonts w:ascii="Microsoft Sans Serif" w:hAnsi="Microsoft Sans Serif" w:cs="Microsoft Sans Serif"/>
          <w:kern w:val="0"/>
          <w:lang w:val="en-GB"/>
        </w:rPr>
        <w:t>projecthub.arduino.cc</w:t>
      </w:r>
      <w:proofErr w:type="spellEnd"/>
      <w:r w:rsidR="00892E42" w:rsidRPr="00892E42">
        <w:rPr>
          <w:rFonts w:ascii="Microsoft Sans Serif" w:hAnsi="Microsoft Sans Serif" w:cs="Microsoft Sans Serif"/>
          <w:kern w:val="0"/>
          <w:lang w:val="en-GB"/>
        </w:rPr>
        <w:t>, we've implemented a customisable soundtrack for the reminder ringtone, offering a personalised experience for our users.</w:t>
      </w:r>
    </w:p>
    <w:p w14:paraId="1A291049" w14:textId="77777777" w:rsidR="009626F2" w:rsidRPr="00892E42" w:rsidRDefault="009626F2" w:rsidP="00277860">
      <w:pPr>
        <w:autoSpaceDE w:val="0"/>
        <w:autoSpaceDN w:val="0"/>
        <w:adjustRightInd w:val="0"/>
        <w:rPr>
          <w:rFonts w:ascii="Microsoft Sans Serif" w:hAnsi="Microsoft Sans Serif" w:cs="Microsoft Sans Serif"/>
          <w:kern w:val="0"/>
          <w:lang w:val="en-GB"/>
        </w:rPr>
      </w:pPr>
    </w:p>
    <w:p w14:paraId="665D19EE" w14:textId="3853E455" w:rsidR="00892E42" w:rsidRPr="00571A28" w:rsidRDefault="00254827" w:rsidP="00571A28">
      <w:pPr>
        <w:pStyle w:val="Heading2"/>
        <w:rPr>
          <w:b/>
          <w:bCs/>
          <w:sz w:val="28"/>
          <w:szCs w:val="28"/>
          <w:lang w:val="en-GB"/>
        </w:rPr>
      </w:pPr>
      <w:bookmarkStart w:id="1144" w:name="_Toc165398037"/>
      <w:bookmarkStart w:id="1145" w:name="_Toc165561373"/>
      <w:r>
        <w:rPr>
          <w:noProof/>
        </w:rPr>
        <mc:AlternateContent>
          <mc:Choice Requires="wps">
            <w:drawing>
              <wp:anchor distT="0" distB="0" distL="114300" distR="114300" simplePos="0" relativeHeight="251658242" behindDoc="0" locked="0" layoutInCell="1" allowOverlap="1" wp14:anchorId="257BFDB9" wp14:editId="0FA17AC9">
                <wp:simplePos x="0" y="0"/>
                <wp:positionH relativeFrom="column">
                  <wp:posOffset>2324735</wp:posOffset>
                </wp:positionH>
                <wp:positionV relativeFrom="paragraph">
                  <wp:posOffset>335915</wp:posOffset>
                </wp:positionV>
                <wp:extent cx="3618230" cy="193040"/>
                <wp:effectExtent l="0" t="0" r="1270" b="0"/>
                <wp:wrapSquare wrapText="bothSides"/>
                <wp:docPr id="1057353907" name="Text Box 1"/>
                <wp:cNvGraphicFramePr/>
                <a:graphic xmlns:a="http://schemas.openxmlformats.org/drawingml/2006/main">
                  <a:graphicData uri="http://schemas.microsoft.com/office/word/2010/wordprocessingShape">
                    <wps:wsp>
                      <wps:cNvSpPr txBox="1"/>
                      <wps:spPr>
                        <a:xfrm>
                          <a:off x="0" y="0"/>
                          <a:ext cx="3618230" cy="193040"/>
                        </a:xfrm>
                        <a:prstGeom prst="rect">
                          <a:avLst/>
                        </a:prstGeom>
                        <a:solidFill>
                          <a:prstClr val="white"/>
                        </a:solidFill>
                        <a:ln>
                          <a:noFill/>
                        </a:ln>
                      </wps:spPr>
                      <wps:txbx>
                        <w:txbxContent>
                          <w:p w14:paraId="7BC3F7EE" w14:textId="574A9298" w:rsidR="00907823" w:rsidRPr="00907823" w:rsidRDefault="00536673" w:rsidP="00907823">
                            <w:pPr>
                              <w:pStyle w:val="Caption"/>
                              <w:jc w:val="center"/>
                              <w:rPr>
                                <w:rFonts w:ascii="Arial" w:hAnsi="Arial" w:cs="Arial"/>
                                <w:noProof/>
                                <w:color w:val="0F9ED5" w:themeColor="accent4"/>
                                <w:kern w:val="0"/>
                                <w:sz w:val="20"/>
                                <w:szCs w:val="20"/>
                                <w:u w:val="single"/>
                                <w:lang w:val="en-GB"/>
                              </w:rPr>
                            </w:pPr>
                            <w:r>
                              <w:rPr>
                                <w:rFonts w:ascii="Arial" w:hAnsi="Arial" w:cs="Arial"/>
                                <w:color w:val="0F9ED5" w:themeColor="accent4"/>
                                <w:sz w:val="20"/>
                                <w:szCs w:val="20"/>
                              </w:rPr>
                              <w:t>F</w:t>
                            </w:r>
                            <w:r w:rsidR="00907823" w:rsidRPr="00907823">
                              <w:rPr>
                                <w:rFonts w:ascii="Arial" w:hAnsi="Arial" w:cs="Arial"/>
                                <w:color w:val="0F9ED5" w:themeColor="accent4"/>
                                <w:sz w:val="20"/>
                                <w:szCs w:val="20"/>
                              </w:rPr>
                              <w:t xml:space="preserve">igure </w:t>
                            </w:r>
                            <w:ins w:id="1146" w:author="Emanuel Covasa - STUDENT" w:date="2024-05-02T16:11:00Z">
                              <w:r w:rsidR="00415C98">
                                <w:rPr>
                                  <w:rFonts w:ascii="Arial" w:hAnsi="Arial" w:cs="Arial"/>
                                  <w:color w:val="0F9ED5" w:themeColor="accent4"/>
                                  <w:sz w:val="20"/>
                                  <w:szCs w:val="20"/>
                                </w:rPr>
                                <w:t>10</w:t>
                              </w:r>
                            </w:ins>
                            <w:del w:id="1147" w:author="Emanuel Covasa - STUDENT" w:date="2024-05-02T16:11:00Z">
                              <w:r w:rsidR="00C546EF" w:rsidDel="00415C98">
                                <w:rPr>
                                  <w:rFonts w:ascii="Arial" w:hAnsi="Arial" w:cs="Arial"/>
                                  <w:color w:val="0F9ED5" w:themeColor="accent4"/>
                                  <w:sz w:val="20"/>
                                  <w:szCs w:val="20"/>
                                </w:rPr>
                                <w:delText>8</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BFDB9" id="_x0000_s1029" type="#_x0000_t202" style="position:absolute;margin-left:183.05pt;margin-top:26.45pt;width:284.9pt;height:15.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" stroked="f">
                <v:textbox inset="0,0,0,0">
                  <w:txbxContent>
                    <w:p w14:paraId="7BC3F7EE" w14:textId="574A9298" w:rsidR="00907823" w:rsidRPr="00907823" w:rsidRDefault="00536673" w:rsidP="00907823">
                      <w:pPr>
                        <w:pStyle w:val="Caption"/>
                        <w:jc w:val="center"/>
                        <w:rPr>
                          <w:rFonts w:ascii="Arial" w:hAnsi="Arial" w:cs="Arial"/>
                          <w:noProof/>
                          <w:color w:val="0F9ED5" w:themeColor="accent4"/>
                          <w:kern w:val="0"/>
                          <w:sz w:val="20"/>
                          <w:szCs w:val="20"/>
                          <w:u w:val="single"/>
                          <w:lang w:val="en-GB"/>
                        </w:rPr>
                      </w:pPr>
                      <w:r>
                        <w:rPr>
                          <w:rFonts w:ascii="Arial" w:hAnsi="Arial" w:cs="Arial"/>
                          <w:color w:val="0F9ED5" w:themeColor="accent4"/>
                          <w:sz w:val="20"/>
                          <w:szCs w:val="20"/>
                        </w:rPr>
                        <w:t>F</w:t>
                      </w:r>
                      <w:r w:rsidR="00907823" w:rsidRPr="00907823">
                        <w:rPr>
                          <w:rFonts w:ascii="Arial" w:hAnsi="Arial" w:cs="Arial"/>
                          <w:color w:val="0F9ED5" w:themeColor="accent4"/>
                          <w:sz w:val="20"/>
                          <w:szCs w:val="20"/>
                        </w:rPr>
                        <w:t xml:space="preserve">igure </w:t>
                      </w:r>
                      <w:ins w:id="1148" w:author="Emanuel Covasa - STUDENT" w:date="2024-05-02T16:11:00Z">
                        <w:r w:rsidR="00415C98">
                          <w:rPr>
                            <w:rFonts w:ascii="Arial" w:hAnsi="Arial" w:cs="Arial"/>
                            <w:color w:val="0F9ED5" w:themeColor="accent4"/>
                            <w:sz w:val="20"/>
                            <w:szCs w:val="20"/>
                          </w:rPr>
                          <w:t>10</w:t>
                        </w:r>
                      </w:ins>
                      <w:del w:id="1149" w:author="Emanuel Covasa - STUDENT" w:date="2024-05-02T16:11:00Z">
                        <w:r w:rsidR="00C546EF" w:rsidDel="00415C98">
                          <w:rPr>
                            <w:rFonts w:ascii="Arial" w:hAnsi="Arial" w:cs="Arial"/>
                            <w:color w:val="0F9ED5" w:themeColor="accent4"/>
                            <w:sz w:val="20"/>
                            <w:szCs w:val="20"/>
                          </w:rPr>
                          <w:delText>8</w:delText>
                        </w:r>
                      </w:del>
                    </w:p>
                  </w:txbxContent>
                </v:textbox>
                <w10:wrap type="square"/>
              </v:shape>
            </w:pict>
          </mc:Fallback>
        </mc:AlternateContent>
      </w:r>
      <w:ins w:id="1150" w:author="Emanuel Covasa - STUDENT" w:date="2024-05-02T15:33:00Z">
        <w:r w:rsidR="005A46CC">
          <w:rPr>
            <w:b/>
            <w:bCs/>
            <w:sz w:val="28"/>
            <w:szCs w:val="28"/>
            <w:lang w:val="en-GB"/>
          </w:rPr>
          <w:t>-</w:t>
        </w:r>
        <w:r w:rsidR="005A46CC">
          <w:rPr>
            <w:b/>
            <w:bCs/>
            <w:sz w:val="28"/>
            <w:szCs w:val="28"/>
            <w:lang w:val="en-GB"/>
          </w:rPr>
          <w:tab/>
        </w:r>
      </w:ins>
      <w:r w:rsidR="00892E42" w:rsidRPr="00571A28">
        <w:rPr>
          <w:b/>
          <w:bCs/>
          <w:sz w:val="28"/>
          <w:szCs w:val="28"/>
          <w:lang w:val="en-GB"/>
        </w:rPr>
        <w:t>6. Software Development and Prototyping</w:t>
      </w:r>
      <w:r w:rsidR="00277860" w:rsidRPr="00571A28">
        <w:rPr>
          <w:b/>
          <w:bCs/>
          <w:sz w:val="28"/>
          <w:szCs w:val="28"/>
          <w:lang w:val="en-GB"/>
        </w:rPr>
        <w:t>:</w:t>
      </w:r>
      <w:bookmarkEnd w:id="1144"/>
      <w:bookmarkEnd w:id="1145"/>
    </w:p>
    <w:p w14:paraId="0AE0AE5A" w14:textId="7FDC9080" w:rsidR="00C103C7" w:rsidRDefault="00277860" w:rsidP="00277860">
      <w:pPr>
        <w:autoSpaceDE w:val="0"/>
        <w:autoSpaceDN w:val="0"/>
        <w:adjustRightInd w:val="0"/>
        <w:rPr>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 xml:space="preserve">Initial coding and system testing began on the </w:t>
      </w:r>
      <w:proofErr w:type="spellStart"/>
      <w:r w:rsidR="00892E42" w:rsidRPr="00892E42">
        <w:rPr>
          <w:rFonts w:ascii="Microsoft Sans Serif" w:hAnsi="Microsoft Sans Serif" w:cs="Microsoft Sans Serif"/>
          <w:kern w:val="0"/>
          <w:lang w:val="en-GB"/>
        </w:rPr>
        <w:t>Wokwi</w:t>
      </w:r>
      <w:proofErr w:type="spellEnd"/>
      <w:r w:rsidR="00892E42" w:rsidRPr="00892E42">
        <w:rPr>
          <w:rFonts w:ascii="Microsoft Sans Serif" w:hAnsi="Microsoft Sans Serif" w:cs="Microsoft Sans Serif"/>
          <w:kern w:val="0"/>
          <w:lang w:val="en-GB"/>
        </w:rPr>
        <w:t xml:space="preserve"> simulator, ensuring our code functions correctly before physical prototyping. We've utilised numerous resources, from Arduino forums to YouTube tutorials, to refine our code and functionality.</w:t>
      </w:r>
    </w:p>
    <w:p w14:paraId="0C1388FA" w14:textId="77777777" w:rsidR="009626F2" w:rsidRDefault="009626F2" w:rsidP="00277860">
      <w:pPr>
        <w:autoSpaceDE w:val="0"/>
        <w:autoSpaceDN w:val="0"/>
        <w:adjustRightInd w:val="0"/>
        <w:rPr>
          <w:rFonts w:ascii="Microsoft Sans Serif" w:hAnsi="Microsoft Sans Serif" w:cs="Microsoft Sans Serif"/>
          <w:kern w:val="0"/>
          <w:lang w:val="en-GB"/>
        </w:rPr>
      </w:pPr>
    </w:p>
    <w:p w14:paraId="472862A0" w14:textId="77777777" w:rsidR="00201824" w:rsidRDefault="00201824" w:rsidP="00277860">
      <w:pPr>
        <w:autoSpaceDE w:val="0"/>
        <w:autoSpaceDN w:val="0"/>
        <w:adjustRightInd w:val="0"/>
        <w:rPr>
          <w:rFonts w:ascii="Microsoft Sans Serif" w:hAnsi="Microsoft Sans Serif" w:cs="Microsoft Sans Serif"/>
          <w:kern w:val="0"/>
          <w:lang w:val="en-GB"/>
        </w:rPr>
      </w:pPr>
    </w:p>
    <w:p w14:paraId="1421F9D5" w14:textId="00E6ADDD" w:rsidR="00513BF9" w:rsidRPr="00536673" w:rsidRDefault="005A46CC" w:rsidP="00513BF9">
      <w:pPr>
        <w:autoSpaceDE w:val="0"/>
        <w:autoSpaceDN w:val="0"/>
        <w:adjustRightInd w:val="0"/>
        <w:rPr>
          <w:rFonts w:ascii="Microsoft Sans Serif" w:hAnsi="Microsoft Sans Serif" w:cs="Microsoft Sans Serif"/>
          <w:color w:val="000000" w:themeColor="text1"/>
          <w:kern w:val="0"/>
          <w:lang w:val="en-GB"/>
        </w:rPr>
      </w:pPr>
      <w:bookmarkStart w:id="1151" w:name="_Toc165398038"/>
      <w:bookmarkStart w:id="1152" w:name="_Toc165561374"/>
      <w:ins w:id="1153" w:author="Emanuel Covasa - STUDENT" w:date="2024-05-02T15:33:00Z">
        <w:r>
          <w:rPr>
            <w:rStyle w:val="Heading2Char"/>
            <w:b/>
            <w:bCs/>
            <w:sz w:val="28"/>
            <w:szCs w:val="28"/>
          </w:rPr>
          <w:t>-</w:t>
        </w:r>
        <w:r>
          <w:rPr>
            <w:rStyle w:val="Heading2Char"/>
            <w:b/>
            <w:bCs/>
            <w:sz w:val="28"/>
            <w:szCs w:val="28"/>
          </w:rPr>
          <w:tab/>
        </w:r>
      </w:ins>
      <w:r w:rsidR="00892E42" w:rsidRPr="00571A28">
        <w:rPr>
          <w:rStyle w:val="Heading2Char"/>
          <w:b/>
          <w:bCs/>
          <w:sz w:val="28"/>
          <w:szCs w:val="28"/>
        </w:rPr>
        <w:t xml:space="preserve">7. Customisable </w:t>
      </w:r>
      <w:r w:rsidR="00513BF9" w:rsidRPr="00571A28">
        <w:rPr>
          <w:rStyle w:val="Heading2Char"/>
          <w:b/>
          <w:bCs/>
          <w:sz w:val="28"/>
          <w:szCs w:val="28"/>
        </w:rPr>
        <w:t>Experience</w:t>
      </w:r>
      <w:bookmarkEnd w:id="1151"/>
      <w:bookmarkEnd w:id="1152"/>
      <w:r w:rsidR="00513BF9" w:rsidRPr="00536673">
        <w:rPr>
          <w:rFonts w:ascii="Microsoft Sans Serif" w:hAnsi="Microsoft Sans Serif" w:cs="Microsoft Sans Serif"/>
          <w:i/>
          <w:iCs/>
          <w:color w:val="0F9ED5" w:themeColor="accent4"/>
          <w:kern w:val="0"/>
          <w:sz w:val="20"/>
          <w:szCs w:val="20"/>
          <w:lang w:val="en-GB"/>
        </w:rPr>
        <w:t>(</w:t>
      </w:r>
      <w:r w:rsidR="00536673" w:rsidRPr="00536673">
        <w:rPr>
          <w:rFonts w:ascii="Microsoft Sans Serif" w:hAnsi="Microsoft Sans Serif" w:cs="Microsoft Sans Serif"/>
          <w:i/>
          <w:iCs/>
          <w:color w:val="0F9ED5" w:themeColor="accent4"/>
          <w:kern w:val="0"/>
          <w:sz w:val="20"/>
          <w:szCs w:val="20"/>
          <w:lang w:val="en-GB"/>
        </w:rPr>
        <w:t>F</w:t>
      </w:r>
      <w:r w:rsidR="00513BF9" w:rsidRPr="00536673">
        <w:rPr>
          <w:rFonts w:ascii="Microsoft Sans Serif" w:hAnsi="Microsoft Sans Serif" w:cs="Microsoft Sans Serif"/>
          <w:i/>
          <w:iCs/>
          <w:color w:val="0F9ED5" w:themeColor="accent4"/>
          <w:kern w:val="0"/>
          <w:sz w:val="20"/>
          <w:szCs w:val="20"/>
          <w:lang w:val="en-GB"/>
        </w:rPr>
        <w:t xml:space="preserve">igure </w:t>
      </w:r>
      <w:ins w:id="1154" w:author="Emanuel Covasa - STUDENT" w:date="2024-05-02T16:11:00Z">
        <w:r w:rsidR="000C0866">
          <w:rPr>
            <w:rFonts w:ascii="Microsoft Sans Serif" w:hAnsi="Microsoft Sans Serif" w:cs="Microsoft Sans Serif"/>
            <w:i/>
            <w:iCs/>
            <w:color w:val="0F9ED5" w:themeColor="accent4"/>
            <w:kern w:val="0"/>
            <w:sz w:val="20"/>
            <w:szCs w:val="20"/>
            <w:lang w:val="en-GB"/>
          </w:rPr>
          <w:t>11</w:t>
        </w:r>
      </w:ins>
      <w:del w:id="1155" w:author="Emanuel Covasa - STUDENT" w:date="2024-05-02T16:11:00Z">
        <w:r w:rsidR="00C546EF" w:rsidDel="00995E06">
          <w:rPr>
            <w:rFonts w:ascii="Microsoft Sans Serif" w:hAnsi="Microsoft Sans Serif" w:cs="Microsoft Sans Serif"/>
            <w:i/>
            <w:iCs/>
            <w:color w:val="0F9ED5" w:themeColor="accent4"/>
            <w:kern w:val="0"/>
            <w:sz w:val="20"/>
            <w:szCs w:val="20"/>
            <w:lang w:val="en-GB"/>
          </w:rPr>
          <w:delText>9</w:delText>
        </w:r>
      </w:del>
      <w:r w:rsidR="00513BF9" w:rsidRPr="00536673">
        <w:rPr>
          <w:rFonts w:ascii="Microsoft Sans Serif" w:hAnsi="Microsoft Sans Serif" w:cs="Microsoft Sans Serif"/>
          <w:i/>
          <w:iCs/>
          <w:color w:val="0F9ED5" w:themeColor="accent4"/>
          <w:kern w:val="0"/>
          <w:sz w:val="20"/>
          <w:szCs w:val="20"/>
          <w:lang w:val="en-GB"/>
        </w:rPr>
        <w:t>)</w:t>
      </w:r>
      <w:r w:rsidR="00536673">
        <w:rPr>
          <w:rFonts w:ascii="Microsoft Sans Serif" w:hAnsi="Microsoft Sans Serif" w:cs="Microsoft Sans Serif"/>
          <w:b/>
          <w:bCs/>
          <w:color w:val="000000" w:themeColor="text1"/>
          <w:kern w:val="0"/>
          <w:lang w:val="en-GB"/>
        </w:rPr>
        <w:t>:</w:t>
      </w:r>
    </w:p>
    <w:p w14:paraId="19FECB07" w14:textId="10955984" w:rsidR="00513BF9" w:rsidRDefault="00513BF9" w:rsidP="008E53EE">
      <w:pPr>
        <w:autoSpaceDE w:val="0"/>
        <w:autoSpaceDN w:val="0"/>
        <w:adjustRightInd w:val="0"/>
        <w:rPr>
          <w:rFonts w:ascii="Microsoft Sans Serif" w:hAnsi="Microsoft Sans Serif" w:cs="Microsoft Sans Serif"/>
          <w:kern w:val="0"/>
          <w:lang w:val="en-GB"/>
        </w:rPr>
      </w:pPr>
      <w:r w:rsidRPr="00513BF9">
        <w:rPr>
          <w:rFonts w:ascii="Microsoft Sans Serif" w:hAnsi="Microsoft Sans Serif" w:cs="Microsoft Sans Serif"/>
          <w:kern w:val="0"/>
          <w:lang w:val="en-GB"/>
        </w:rPr>
        <w:t>-</w:t>
      </w:r>
      <w:r w:rsidRPr="00513BF9">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Emphasising personalisation, we've integrated the option for users to customise their reminder ringtones, making the experience of receiving a hydration alert more enjoyable and less intrusive</w:t>
      </w:r>
    </w:p>
    <w:p w14:paraId="6E3E3A52" w14:textId="77777777" w:rsidR="00B951D0" w:rsidRPr="008E53EE" w:rsidRDefault="00B951D0" w:rsidP="008E53EE">
      <w:pPr>
        <w:autoSpaceDE w:val="0"/>
        <w:autoSpaceDN w:val="0"/>
        <w:adjustRightInd w:val="0"/>
        <w:rPr>
          <w:rFonts w:ascii="Microsoft Sans Serif" w:hAnsi="Microsoft Sans Serif" w:cs="Microsoft Sans Serif"/>
          <w:kern w:val="0"/>
          <w:u w:val="single"/>
          <w:lang w:val="en-GB"/>
        </w:rPr>
      </w:pPr>
    </w:p>
    <w:p w14:paraId="66D48F5B" w14:textId="77777777" w:rsidR="00907823" w:rsidRDefault="00513BF9" w:rsidP="00907823">
      <w:pPr>
        <w:keepNext/>
        <w:autoSpaceDE w:val="0"/>
        <w:autoSpaceDN w:val="0"/>
        <w:adjustRightInd w:val="0"/>
        <w:jc w:val="center"/>
      </w:pPr>
      <w:r>
        <w:rPr>
          <w:rFonts w:ascii="Microsoft Sans Serif" w:hAnsi="Microsoft Sans Serif" w:cs="Microsoft Sans Serif"/>
          <w:noProof/>
          <w:kern w:val="0"/>
          <w:lang w:val="en-GB"/>
        </w:rPr>
        <w:drawing>
          <wp:inline distT="0" distB="0" distL="0" distR="0" wp14:anchorId="45BBBBDE" wp14:editId="2856AFC2">
            <wp:extent cx="5002530" cy="2538484"/>
            <wp:effectExtent l="0" t="0" r="1270" b="1905"/>
            <wp:docPr id="1438704285" name="Picture 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4285" name="Picture 4" descr="A screen 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37845" cy="2607148"/>
                    </a:xfrm>
                    <a:prstGeom prst="rect">
                      <a:avLst/>
                    </a:prstGeom>
                  </pic:spPr>
                </pic:pic>
              </a:graphicData>
            </a:graphic>
          </wp:inline>
        </w:drawing>
      </w:r>
    </w:p>
    <w:p w14:paraId="19D2A77B" w14:textId="20AC8435" w:rsidR="00513BF9" w:rsidRPr="00F42DC7" w:rsidRDefault="00536673" w:rsidP="00907823">
      <w:pPr>
        <w:pStyle w:val="Caption"/>
        <w:jc w:val="center"/>
        <w:rPr>
          <w:rFonts w:ascii="Arial" w:hAnsi="Arial" w:cs="Arial"/>
          <w:color w:val="0F9ED5" w:themeColor="accent4"/>
          <w:sz w:val="20"/>
          <w:szCs w:val="20"/>
        </w:rPr>
      </w:pPr>
      <w:r>
        <w:rPr>
          <w:rFonts w:ascii="Arial" w:hAnsi="Arial" w:cs="Arial"/>
          <w:color w:val="0F9ED5" w:themeColor="accent4"/>
          <w:sz w:val="20"/>
          <w:szCs w:val="20"/>
        </w:rPr>
        <w:t>F</w:t>
      </w:r>
      <w:r w:rsidR="00907823" w:rsidRPr="00F42DC7">
        <w:rPr>
          <w:rFonts w:ascii="Arial" w:hAnsi="Arial" w:cs="Arial"/>
          <w:color w:val="0F9ED5" w:themeColor="accent4"/>
          <w:sz w:val="20"/>
          <w:szCs w:val="20"/>
        </w:rPr>
        <w:t xml:space="preserve">igure </w:t>
      </w:r>
      <w:ins w:id="1156" w:author="Emanuel Covasa - STUDENT" w:date="2024-05-02T16:11:00Z">
        <w:r w:rsidR="000C0866">
          <w:rPr>
            <w:rFonts w:ascii="Arial" w:hAnsi="Arial" w:cs="Arial"/>
            <w:color w:val="0F9ED5" w:themeColor="accent4"/>
            <w:sz w:val="20"/>
            <w:szCs w:val="20"/>
          </w:rPr>
          <w:t>11</w:t>
        </w:r>
      </w:ins>
      <w:del w:id="1157" w:author="Emanuel Covasa - STUDENT" w:date="2024-05-02T16:11:00Z">
        <w:r w:rsidR="00C546EF" w:rsidDel="000C0866">
          <w:rPr>
            <w:rFonts w:ascii="Arial" w:hAnsi="Arial" w:cs="Arial"/>
            <w:color w:val="0F9ED5" w:themeColor="accent4"/>
            <w:sz w:val="20"/>
            <w:szCs w:val="20"/>
          </w:rPr>
          <w:delText>9</w:delText>
        </w:r>
      </w:del>
    </w:p>
    <w:p w14:paraId="70FC5FB0" w14:textId="766B0EA8" w:rsidR="00892E42" w:rsidRPr="003129F6" w:rsidRDefault="005A46CC" w:rsidP="003129F6">
      <w:pPr>
        <w:pStyle w:val="Heading2"/>
        <w:rPr>
          <w:b/>
          <w:bCs/>
          <w:sz w:val="28"/>
          <w:szCs w:val="28"/>
          <w:lang w:val="en-GB"/>
        </w:rPr>
      </w:pPr>
      <w:bookmarkStart w:id="1158" w:name="_Toc165398039"/>
      <w:bookmarkStart w:id="1159" w:name="_Toc165561375"/>
      <w:ins w:id="1160" w:author="Emanuel Covasa - STUDENT" w:date="2024-05-02T15:33:00Z">
        <w:r>
          <w:rPr>
            <w:b/>
            <w:bCs/>
            <w:sz w:val="28"/>
            <w:szCs w:val="28"/>
            <w:lang w:val="en-GB"/>
          </w:rPr>
          <w:lastRenderedPageBreak/>
          <w:t>-</w:t>
        </w:r>
        <w:r>
          <w:rPr>
            <w:b/>
            <w:bCs/>
            <w:sz w:val="28"/>
            <w:szCs w:val="28"/>
            <w:lang w:val="en-GB"/>
          </w:rPr>
          <w:tab/>
        </w:r>
      </w:ins>
      <w:r w:rsidR="00892E42" w:rsidRPr="003129F6">
        <w:rPr>
          <w:b/>
          <w:bCs/>
          <w:sz w:val="28"/>
          <w:szCs w:val="28"/>
          <w:lang w:val="en-GB"/>
        </w:rPr>
        <w:t>8. Physical Design and Manufacturing</w:t>
      </w:r>
      <w:r w:rsidR="00277860" w:rsidRPr="003129F6">
        <w:rPr>
          <w:b/>
          <w:bCs/>
          <w:sz w:val="28"/>
          <w:szCs w:val="28"/>
          <w:lang w:val="en-GB"/>
        </w:rPr>
        <w:t>:</w:t>
      </w:r>
      <w:bookmarkEnd w:id="1158"/>
      <w:bookmarkEnd w:id="1159"/>
    </w:p>
    <w:p w14:paraId="59F9AED1" w14:textId="158EF8E0" w:rsidR="00201824" w:rsidRDefault="00277860" w:rsidP="00892E42">
      <w:pPr>
        <w:autoSpaceDE w:val="0"/>
        <w:autoSpaceDN w:val="0"/>
        <w:adjustRightInd w:val="0"/>
        <w:rPr>
          <w:ins w:id="1161" w:author="Emanuel Covasa" w:date="2024-04-30T18:25:00Z"/>
          <w:rFonts w:ascii="Microsoft Sans Serif" w:hAnsi="Microsoft Sans Serif" w:cs="Microsoft Sans Serif"/>
          <w:kern w:val="0"/>
          <w:lang w:val="en-GB"/>
        </w:rPr>
      </w:pPr>
      <w:r>
        <w:rPr>
          <w:rFonts w:ascii="Microsoft Sans Serif" w:hAnsi="Microsoft Sans Serif" w:cs="Microsoft Sans Serif"/>
          <w:kern w:val="0"/>
          <w:lang w:val="en-GB"/>
        </w:rPr>
        <w:t>-</w:t>
      </w:r>
      <w:r>
        <w:rPr>
          <w:rFonts w:ascii="Microsoft Sans Serif" w:hAnsi="Microsoft Sans Serif" w:cs="Microsoft Sans Serif"/>
          <w:kern w:val="0"/>
          <w:lang w:val="en-GB"/>
        </w:rPr>
        <w:tab/>
      </w:r>
      <w:r w:rsidR="00892E42" w:rsidRPr="00892E42">
        <w:rPr>
          <w:rFonts w:ascii="Microsoft Sans Serif" w:hAnsi="Microsoft Sans Serif" w:cs="Microsoft Sans Serif"/>
          <w:kern w:val="0"/>
          <w:lang w:val="en-GB"/>
        </w:rPr>
        <w:t xml:space="preserve">The physical unit that houses our electronics has been meticulously designed with user experience in mind. We have crafted a 3D printed base that securely holds the device and allows for easy placement of a water bottle on the weight sensor. The attached screenshots from the </w:t>
      </w:r>
      <w:proofErr w:type="spellStart"/>
      <w:r w:rsidR="00892E42" w:rsidRPr="00892E42">
        <w:rPr>
          <w:rFonts w:ascii="Microsoft Sans Serif" w:hAnsi="Microsoft Sans Serif" w:cs="Microsoft Sans Serif"/>
          <w:kern w:val="0"/>
          <w:lang w:val="en-GB"/>
        </w:rPr>
        <w:t>Wokwi</w:t>
      </w:r>
      <w:proofErr w:type="spellEnd"/>
      <w:r w:rsidR="00892E42" w:rsidRPr="00892E42">
        <w:rPr>
          <w:rFonts w:ascii="Microsoft Sans Serif" w:hAnsi="Microsoft Sans Serif" w:cs="Microsoft Sans Serif"/>
          <w:kern w:val="0"/>
          <w:lang w:val="en-GB"/>
        </w:rPr>
        <w:t xml:space="preserve"> simulator and the detailed drawings of the base showcase our commitment to a user-friendly design.</w:t>
      </w:r>
    </w:p>
    <w:p w14:paraId="5A475426" w14:textId="77777777" w:rsidR="00BF11E2" w:rsidRDefault="00BF11E2" w:rsidP="00892E42">
      <w:pPr>
        <w:autoSpaceDE w:val="0"/>
        <w:autoSpaceDN w:val="0"/>
        <w:adjustRightInd w:val="0"/>
        <w:rPr>
          <w:ins w:id="1162" w:author="Emanuel Covasa" w:date="2024-04-30T18:25:00Z"/>
          <w:rFonts w:ascii="Microsoft Sans Serif" w:hAnsi="Microsoft Sans Serif" w:cs="Microsoft Sans Serif"/>
          <w:kern w:val="0"/>
          <w:lang w:val="en-GB"/>
        </w:rPr>
      </w:pPr>
    </w:p>
    <w:p w14:paraId="19338A9E" w14:textId="27DD0ACF" w:rsidR="00BF11E2" w:rsidRPr="00A74438" w:rsidRDefault="00BE3953">
      <w:pPr>
        <w:pStyle w:val="Heading2"/>
        <w:rPr>
          <w:ins w:id="1163" w:author="Emanuel Covasa" w:date="2024-04-30T18:27:00Z"/>
          <w:b/>
          <w:bCs/>
          <w:sz w:val="28"/>
          <w:szCs w:val="28"/>
          <w:lang w:val="en-GB"/>
          <w:rPrChange w:id="1164" w:author="Emanuel Covasa" w:date="2024-04-30T19:37:00Z">
            <w:rPr>
              <w:ins w:id="1165" w:author="Emanuel Covasa" w:date="2024-04-30T18:27:00Z"/>
              <w:rFonts w:ascii="Microsoft Sans Serif" w:hAnsi="Microsoft Sans Serif" w:cs="Microsoft Sans Serif"/>
              <w:kern w:val="0"/>
              <w:lang w:val="en-GB"/>
            </w:rPr>
          </w:rPrChange>
        </w:rPr>
        <w:pPrChange w:id="1166" w:author="Emanuel Covasa" w:date="2024-04-30T19:37:00Z">
          <w:pPr>
            <w:autoSpaceDE w:val="0"/>
            <w:autoSpaceDN w:val="0"/>
            <w:adjustRightInd w:val="0"/>
          </w:pPr>
        </w:pPrChange>
      </w:pPr>
      <w:bookmarkStart w:id="1167" w:name="_Toc165561376"/>
      <w:ins w:id="1168" w:author="Emanuel Covasa - STUDENT" w:date="2024-05-02T15:34:00Z">
        <w:r>
          <w:rPr>
            <w:b/>
            <w:bCs/>
            <w:sz w:val="28"/>
            <w:szCs w:val="28"/>
            <w:lang w:val="en-GB"/>
          </w:rPr>
          <w:t>-</w:t>
        </w:r>
        <w:r>
          <w:rPr>
            <w:b/>
            <w:bCs/>
            <w:sz w:val="28"/>
            <w:szCs w:val="28"/>
            <w:lang w:val="en-GB"/>
          </w:rPr>
          <w:tab/>
        </w:r>
      </w:ins>
      <w:ins w:id="1169" w:author="Emanuel Covasa" w:date="2024-04-30T18:25:00Z">
        <w:r w:rsidR="00BF11E2" w:rsidRPr="00A74438">
          <w:rPr>
            <w:b/>
            <w:bCs/>
            <w:sz w:val="28"/>
            <w:szCs w:val="28"/>
            <w:lang w:val="en-GB"/>
            <w:rPrChange w:id="1170" w:author="Emanuel Covasa" w:date="2024-04-30T19:37:00Z">
              <w:rPr>
                <w:rFonts w:ascii="Microsoft Sans Serif" w:hAnsi="Microsoft Sans Serif" w:cs="Microsoft Sans Serif"/>
                <w:kern w:val="0"/>
                <w:lang w:val="en-GB"/>
              </w:rPr>
            </w:rPrChange>
          </w:rPr>
          <w:t>9.</w:t>
        </w:r>
      </w:ins>
      <w:ins w:id="1171" w:author="Emanuel Covasa" w:date="2024-04-30T19:23:00Z">
        <w:r w:rsidR="00B22C34" w:rsidRPr="00A74438">
          <w:rPr>
            <w:b/>
            <w:bCs/>
            <w:sz w:val="28"/>
            <w:szCs w:val="28"/>
            <w:lang w:val="en-GB"/>
            <w:rPrChange w:id="1172" w:author="Emanuel Covasa" w:date="2024-04-30T19:37:00Z">
              <w:rPr>
                <w:rFonts w:ascii="Aptos Display" w:hAnsi="Aptos Display" w:cs="Microsoft Sans Serif"/>
                <w:kern w:val="0"/>
                <w:sz w:val="28"/>
                <w:szCs w:val="28"/>
                <w:lang w:val="en-GB"/>
              </w:rPr>
            </w:rPrChange>
          </w:rPr>
          <w:t xml:space="preserve"> </w:t>
        </w:r>
      </w:ins>
      <w:ins w:id="1173" w:author="Emanuel Covasa" w:date="2024-04-30T18:26:00Z">
        <w:r w:rsidR="00BF11E2" w:rsidRPr="00A74438">
          <w:rPr>
            <w:b/>
            <w:bCs/>
            <w:sz w:val="28"/>
            <w:szCs w:val="28"/>
            <w:lang w:val="en-GB"/>
            <w:rPrChange w:id="1174" w:author="Emanuel Covasa" w:date="2024-04-30T19:37:00Z">
              <w:rPr>
                <w:rFonts w:ascii="Microsoft Sans Serif" w:hAnsi="Microsoft Sans Serif" w:cs="Microsoft Sans Serif"/>
                <w:kern w:val="0"/>
                <w:lang w:val="en-GB"/>
              </w:rPr>
            </w:rPrChange>
          </w:rPr>
          <w:t>Software Development and Backend Integration</w:t>
        </w:r>
      </w:ins>
      <w:ins w:id="1175" w:author="Emanuel Covasa" w:date="2024-04-30T18:45:00Z">
        <w:r w:rsidR="00F6770A" w:rsidRPr="00A74438">
          <w:rPr>
            <w:b/>
            <w:bCs/>
            <w:sz w:val="28"/>
            <w:szCs w:val="28"/>
            <w:lang w:val="en-GB"/>
            <w:rPrChange w:id="1176" w:author="Emanuel Covasa" w:date="2024-04-30T19:37:00Z">
              <w:rPr>
                <w:rFonts w:ascii="Aptos Display" w:hAnsi="Aptos Display" w:cs="Microsoft Sans Serif"/>
                <w:kern w:val="0"/>
                <w:sz w:val="28"/>
                <w:szCs w:val="28"/>
                <w:lang w:val="en-GB"/>
              </w:rPr>
            </w:rPrChange>
          </w:rPr>
          <w:t>(new)</w:t>
        </w:r>
      </w:ins>
      <w:ins w:id="1177" w:author="Emanuel Covasa" w:date="2024-04-30T18:27:00Z">
        <w:r w:rsidR="00BF11E2" w:rsidRPr="00A74438">
          <w:rPr>
            <w:b/>
            <w:bCs/>
            <w:sz w:val="28"/>
            <w:szCs w:val="28"/>
            <w:lang w:val="en-GB"/>
            <w:rPrChange w:id="1178" w:author="Emanuel Covasa" w:date="2024-04-30T19:37:00Z">
              <w:rPr>
                <w:rFonts w:ascii="Microsoft Sans Serif" w:hAnsi="Microsoft Sans Serif" w:cs="Microsoft Sans Serif"/>
                <w:kern w:val="0"/>
                <w:lang w:val="en-GB"/>
              </w:rPr>
            </w:rPrChange>
          </w:rPr>
          <w:t>:</w:t>
        </w:r>
        <w:bookmarkEnd w:id="1167"/>
      </w:ins>
    </w:p>
    <w:p w14:paraId="1F6E5ACA" w14:textId="5F0BCDDE" w:rsidR="00BF11E2" w:rsidRDefault="00BF11E2" w:rsidP="00BF11E2">
      <w:pPr>
        <w:autoSpaceDE w:val="0"/>
        <w:autoSpaceDN w:val="0"/>
        <w:adjustRightInd w:val="0"/>
        <w:rPr>
          <w:ins w:id="1179" w:author="Emanuel Covasa" w:date="2024-04-30T19:08:00Z"/>
          <w:rFonts w:ascii="Microsoft Sans Serif" w:hAnsi="Microsoft Sans Serif" w:cs="Microsoft Sans Serif"/>
          <w:kern w:val="0"/>
          <w:lang w:val="en-GB"/>
        </w:rPr>
      </w:pPr>
      <w:ins w:id="1180" w:author="Emanuel Covasa" w:date="2024-04-30T18:27:00Z">
        <w:r w:rsidRPr="00BF11E2">
          <w:rPr>
            <w:rFonts w:ascii="Microsoft Sans Serif" w:hAnsi="Microsoft Sans Serif" w:cs="Microsoft Sans Serif"/>
            <w:kern w:val="0"/>
            <w:lang w:val="en-GB"/>
          </w:rPr>
          <w:t>-</w:t>
        </w:r>
        <w:r w:rsidRPr="00BF11E2">
          <w:rPr>
            <w:rFonts w:ascii="Microsoft Sans Serif" w:hAnsi="Microsoft Sans Serif" w:cs="Microsoft Sans Serif"/>
            <w:kern w:val="0"/>
            <w:lang w:val="en-GB"/>
          </w:rPr>
          <w:tab/>
        </w:r>
      </w:ins>
      <w:ins w:id="1181" w:author="Emanuel Covasa" w:date="2024-04-30T18:29:00Z">
        <w:r w:rsidRPr="00BF11E2">
          <w:rPr>
            <w:rFonts w:ascii="Microsoft Sans Serif" w:hAnsi="Microsoft Sans Serif" w:cs="Microsoft Sans Serif"/>
            <w:kern w:val="0"/>
            <w:lang w:val="en-GB"/>
            <w:rPrChange w:id="1182" w:author="Emanuel Covasa" w:date="2024-04-30T18:30:00Z">
              <w:rPr>
                <w:rFonts w:ascii="AppleSystemUIFont" w:hAnsi="AppleSystemUIFont" w:cs="AppleSystemUIFont"/>
                <w:kern w:val="0"/>
                <w:sz w:val="26"/>
                <w:szCs w:val="26"/>
                <w:lang w:val="en-GB"/>
              </w:rPr>
            </w:rPrChange>
          </w:rPr>
          <w:t>The backend of our web-based hydration tracking system is powered by Python, which receives data from the Arduino setup. This architecture was selected to replace the initial mobile app concept, effectively addressing Arduino’s limitations by leveraging Python’s robust data handling capabilities. This switch not only simplifies the system's architecture but also enhances its scalability and security, providing a solid foundation for further development and the integration of additional functionalities</w:t>
        </w:r>
      </w:ins>
      <w:ins w:id="1183" w:author="Emanuel Covasa" w:date="2024-04-30T18:30:00Z">
        <w:r w:rsidRPr="00BF11E2">
          <w:rPr>
            <w:rFonts w:ascii="Microsoft Sans Serif" w:hAnsi="Microsoft Sans Serif" w:cs="Microsoft Sans Serif"/>
            <w:kern w:val="0"/>
            <w:lang w:val="en-GB"/>
            <w:rPrChange w:id="1184" w:author="Emanuel Covasa" w:date="2024-04-30T18:30:00Z">
              <w:rPr>
                <w:rFonts w:ascii="AppleSystemUIFont" w:hAnsi="AppleSystemUIFont" w:cs="AppleSystemUIFont"/>
                <w:kern w:val="0"/>
                <w:sz w:val="26"/>
                <w:szCs w:val="26"/>
                <w:lang w:val="en-GB"/>
              </w:rPr>
            </w:rPrChange>
          </w:rPr>
          <w:t>.</w:t>
        </w:r>
      </w:ins>
    </w:p>
    <w:p w14:paraId="6F41D1CA" w14:textId="45BA85C2" w:rsidR="004F5E05" w:rsidRPr="00892E42" w:rsidDel="004F5E05" w:rsidRDefault="007E1102" w:rsidP="004F5E05">
      <w:pPr>
        <w:autoSpaceDE w:val="0"/>
        <w:autoSpaceDN w:val="0"/>
        <w:adjustRightInd w:val="0"/>
        <w:rPr>
          <w:del w:id="1185" w:author="Emanuel Covasa" w:date="2024-04-30T21:30:00Z"/>
          <w:moveTo w:id="1186" w:author="Emanuel Covasa" w:date="2024-04-30T21:30:00Z"/>
          <w:rFonts w:ascii="Microsoft Sans Serif" w:hAnsi="Microsoft Sans Serif" w:cs="Microsoft Sans Serif"/>
          <w:kern w:val="0"/>
          <w:lang w:val="en-GB"/>
        </w:rPr>
      </w:pPr>
      <w:ins w:id="1187" w:author="Emanuel Covasa" w:date="2024-04-30T19:08:00Z">
        <w:r>
          <w:rPr>
            <w:rFonts w:ascii="Microsoft Sans Serif" w:hAnsi="Microsoft Sans Serif" w:cs="Microsoft Sans Serif"/>
            <w:kern w:val="0"/>
            <w:lang w:val="en-GB"/>
          </w:rPr>
          <w:t>-</w:t>
        </w:r>
        <w:r>
          <w:rPr>
            <w:rFonts w:ascii="Microsoft Sans Serif" w:hAnsi="Microsoft Sans Serif" w:cs="Microsoft Sans Serif"/>
            <w:kern w:val="0"/>
            <w:lang w:val="en-GB"/>
          </w:rPr>
          <w:tab/>
        </w:r>
      </w:ins>
      <w:moveFromRangeStart w:id="1188" w:author="Emanuel Covasa" w:date="2024-04-30T21:30:00Z" w:name="move165405024"/>
      <w:moveFrom w:id="1189" w:author="Emanuel Covasa" w:date="2024-04-30T21:30:00Z">
        <w:r w:rsidR="00D73F9F" w:rsidRPr="00D73F9F" w:rsidDel="004F5E05">
          <w:rPr>
            <w:rFonts w:ascii="Microsoft Sans Serif" w:hAnsi="Microsoft Sans Serif" w:cs="Microsoft Sans Serif"/>
            <w:kern w:val="0"/>
            <w:lang w:val="en-GB"/>
          </w:rPr>
          <w:t>The frontend of our web-based hydration tracking system is powered by JavaScript, which is employed to dynamically render interactive charts and manage user interactions efficiently. This shift to using JavaScript ensures our system is not only responsive but also scalable. We have integrated JavaScript libraries such as Chart.js for crafting visually compelling and interactive data visualizations, directly enhancing user engagement and providing a seamless interactive experience.</w:t>
        </w:r>
      </w:moveFrom>
      <w:moveFromRangeEnd w:id="1188"/>
      <w:ins w:id="1190" w:author="Emanuel Covasa" w:date="2024-04-30T21:30:00Z">
        <w:r w:rsidR="004F5E05" w:rsidRPr="004F5E05">
          <w:rPr>
            <w:rFonts w:ascii="Microsoft Sans Serif" w:hAnsi="Microsoft Sans Serif" w:cs="Microsoft Sans Serif"/>
            <w:kern w:val="0"/>
            <w:lang w:val="en-GB"/>
          </w:rPr>
          <w:t xml:space="preserve"> </w:t>
        </w:r>
      </w:ins>
      <w:moveToRangeStart w:id="1191" w:author="Emanuel Covasa" w:date="2024-04-30T21:30:00Z" w:name="move165405024"/>
      <w:moveTo w:id="1192" w:author="Emanuel Covasa" w:date="2024-04-30T21:30:00Z">
        <w:r w:rsidR="004F5E05" w:rsidRPr="00D73F9F">
          <w:rPr>
            <w:rFonts w:ascii="Microsoft Sans Serif" w:hAnsi="Microsoft Sans Serif" w:cs="Microsoft Sans Serif"/>
            <w:kern w:val="0"/>
            <w:lang w:val="en-GB"/>
          </w:rPr>
          <w:t xml:space="preserve">The frontend of our web-based hydration tracking system is powered by JavaScript, which is employed to dynamically render interactive charts and manage user interactions efficiently. This shift to using JavaScript ensures our system is not only responsive but also scalable. We have integrated JavaScript libraries such as </w:t>
        </w:r>
        <w:proofErr w:type="spellStart"/>
        <w:r w:rsidR="004F5E05" w:rsidRPr="00D73F9F">
          <w:rPr>
            <w:rFonts w:ascii="Microsoft Sans Serif" w:hAnsi="Microsoft Sans Serif" w:cs="Microsoft Sans Serif"/>
            <w:kern w:val="0"/>
            <w:lang w:val="en-GB"/>
          </w:rPr>
          <w:t>Chart.js</w:t>
        </w:r>
        <w:proofErr w:type="spellEnd"/>
        <w:r w:rsidR="004F5E05" w:rsidRPr="00D73F9F">
          <w:rPr>
            <w:rFonts w:ascii="Microsoft Sans Serif" w:hAnsi="Microsoft Sans Serif" w:cs="Microsoft Sans Serif"/>
            <w:kern w:val="0"/>
            <w:lang w:val="en-GB"/>
          </w:rPr>
          <w:t xml:space="preserve"> for crafting visually compelling and interactive data </w:t>
        </w:r>
        <w:proofErr w:type="spellStart"/>
        <w:r w:rsidR="004F5E05" w:rsidRPr="00D73F9F">
          <w:rPr>
            <w:rFonts w:ascii="Microsoft Sans Serif" w:hAnsi="Microsoft Sans Serif" w:cs="Microsoft Sans Serif"/>
            <w:kern w:val="0"/>
            <w:lang w:val="en-GB"/>
          </w:rPr>
          <w:t>visualizations</w:t>
        </w:r>
        <w:proofErr w:type="spellEnd"/>
        <w:r w:rsidR="004F5E05" w:rsidRPr="00D73F9F">
          <w:rPr>
            <w:rFonts w:ascii="Microsoft Sans Serif" w:hAnsi="Microsoft Sans Serif" w:cs="Microsoft Sans Serif"/>
            <w:kern w:val="0"/>
            <w:lang w:val="en-GB"/>
          </w:rPr>
          <w:t>, directly enhancing user engagement and providing a seamless interactive experience.</w:t>
        </w:r>
      </w:moveTo>
    </w:p>
    <w:moveToRangeEnd w:id="1191"/>
    <w:p w14:paraId="4EA306A6" w14:textId="4B1A2998" w:rsidR="007E1102" w:rsidRPr="00892E42" w:rsidRDefault="007E1102" w:rsidP="00892E42">
      <w:pPr>
        <w:autoSpaceDE w:val="0"/>
        <w:autoSpaceDN w:val="0"/>
        <w:adjustRightInd w:val="0"/>
        <w:rPr>
          <w:rFonts w:ascii="Microsoft Sans Serif" w:hAnsi="Microsoft Sans Serif" w:cs="Microsoft Sans Serif"/>
          <w:kern w:val="0"/>
          <w:lang w:val="en-GB"/>
        </w:rPr>
      </w:pPr>
    </w:p>
    <w:p w14:paraId="7A598EE8" w14:textId="26304554" w:rsidR="00F418FE" w:rsidRDefault="00892E42" w:rsidP="008E53EE">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79B06601" w14:textId="77777777" w:rsidR="007E1102" w:rsidRPr="008E53EE" w:rsidRDefault="007E1102" w:rsidP="008E53EE">
      <w:pPr>
        <w:autoSpaceDE w:val="0"/>
        <w:autoSpaceDN w:val="0"/>
        <w:adjustRightInd w:val="0"/>
        <w:rPr>
          <w:rFonts w:ascii="Microsoft Sans Serif" w:hAnsi="Microsoft Sans Serif" w:cs="Microsoft Sans Serif"/>
          <w:kern w:val="0"/>
          <w:lang w:val="en-GB"/>
        </w:rPr>
      </w:pPr>
    </w:p>
    <w:p w14:paraId="396F1FDB" w14:textId="237FC4B3" w:rsidR="00F418FE" w:rsidRDefault="00892E42" w:rsidP="008E53EE">
      <w:pPr>
        <w:autoSpaceDE w:val="0"/>
        <w:autoSpaceDN w:val="0"/>
        <w:adjustRightInd w:val="0"/>
        <w:spacing w:after="40"/>
        <w:rPr>
          <w:rFonts w:ascii="Microsoft Sans Serif" w:hAnsi="Microsoft Sans Serif" w:cs="Microsoft Sans Serif"/>
          <w:b/>
          <w:bCs/>
          <w:kern w:val="0"/>
          <w:sz w:val="28"/>
          <w:szCs w:val="28"/>
          <w:lang w:val="en-GB"/>
        </w:rPr>
      </w:pPr>
      <w:bookmarkStart w:id="1193" w:name="_Toc165398040"/>
      <w:bookmarkStart w:id="1194" w:name="_Toc165561377"/>
      <w:r w:rsidRPr="003129F6">
        <w:rPr>
          <w:rStyle w:val="Heading1Char"/>
          <w:b/>
          <w:bCs/>
          <w:sz w:val="32"/>
          <w:szCs w:val="32"/>
          <w:u w:val="single"/>
        </w:rPr>
        <w:t>Rigorous Testing Strategy</w:t>
      </w:r>
      <w:ins w:id="1195" w:author="Emanuel Covasa" w:date="2024-04-30T18:54:00Z">
        <w:r w:rsidR="00B40BC7">
          <w:rPr>
            <w:rStyle w:val="Heading1Char"/>
            <w:b/>
            <w:bCs/>
            <w:sz w:val="32"/>
            <w:szCs w:val="32"/>
            <w:u w:val="single"/>
          </w:rPr>
          <w:t>(update)</w:t>
        </w:r>
      </w:ins>
      <w:bookmarkEnd w:id="1193"/>
      <w:bookmarkEnd w:id="1194"/>
      <w:r w:rsidR="00536673" w:rsidRPr="00536673">
        <w:rPr>
          <w:rFonts w:ascii="Microsoft Sans Serif" w:hAnsi="Microsoft Sans Serif" w:cs="Microsoft Sans Serif"/>
          <w:i/>
          <w:iCs/>
          <w:color w:val="0F9ED5" w:themeColor="accent4"/>
          <w:kern w:val="0"/>
          <w:sz w:val="20"/>
          <w:szCs w:val="20"/>
          <w:lang w:val="en-GB"/>
        </w:rPr>
        <w:t>(Figu</w:t>
      </w:r>
      <w:r w:rsidR="008E53EE">
        <w:rPr>
          <w:rFonts w:ascii="Microsoft Sans Serif" w:hAnsi="Microsoft Sans Serif" w:cs="Microsoft Sans Serif"/>
          <w:i/>
          <w:iCs/>
          <w:color w:val="0F9ED5" w:themeColor="accent4"/>
          <w:kern w:val="0"/>
          <w:sz w:val="20"/>
          <w:szCs w:val="20"/>
          <w:lang w:val="en-GB"/>
        </w:rPr>
        <w:t>r</w:t>
      </w:r>
      <w:r w:rsidR="00536673" w:rsidRPr="00536673">
        <w:rPr>
          <w:rFonts w:ascii="Microsoft Sans Serif" w:hAnsi="Microsoft Sans Serif" w:cs="Microsoft Sans Serif"/>
          <w:i/>
          <w:iCs/>
          <w:color w:val="0F9ED5" w:themeColor="accent4"/>
          <w:kern w:val="0"/>
          <w:sz w:val="20"/>
          <w:szCs w:val="20"/>
          <w:lang w:val="en-GB"/>
        </w:rPr>
        <w:t xml:space="preserve">e </w:t>
      </w:r>
      <w:r w:rsidR="00C546EF">
        <w:rPr>
          <w:rFonts w:ascii="Microsoft Sans Serif" w:hAnsi="Microsoft Sans Serif" w:cs="Microsoft Sans Serif"/>
          <w:i/>
          <w:iCs/>
          <w:color w:val="0F9ED5" w:themeColor="accent4"/>
          <w:kern w:val="0"/>
          <w:sz w:val="20"/>
          <w:szCs w:val="20"/>
          <w:lang w:val="en-GB"/>
        </w:rPr>
        <w:t>1</w:t>
      </w:r>
      <w:ins w:id="1196" w:author="Emanuel Covasa - STUDENT" w:date="2024-05-02T16:11:00Z">
        <w:r w:rsidR="000A7238">
          <w:rPr>
            <w:rFonts w:ascii="Microsoft Sans Serif" w:hAnsi="Microsoft Sans Serif" w:cs="Microsoft Sans Serif"/>
            <w:i/>
            <w:iCs/>
            <w:color w:val="0F9ED5" w:themeColor="accent4"/>
            <w:kern w:val="0"/>
            <w:sz w:val="20"/>
            <w:szCs w:val="20"/>
            <w:lang w:val="en-GB"/>
          </w:rPr>
          <w:t>2</w:t>
        </w:r>
      </w:ins>
      <w:del w:id="1197" w:author="Emanuel Covasa - STUDENT" w:date="2024-05-02T16:11:00Z">
        <w:r w:rsidR="00C546EF" w:rsidDel="000A7238">
          <w:rPr>
            <w:rFonts w:ascii="Microsoft Sans Serif" w:hAnsi="Microsoft Sans Serif" w:cs="Microsoft Sans Serif"/>
            <w:i/>
            <w:iCs/>
            <w:color w:val="0F9ED5" w:themeColor="accent4"/>
            <w:kern w:val="0"/>
            <w:sz w:val="20"/>
            <w:szCs w:val="20"/>
            <w:lang w:val="en-GB"/>
          </w:rPr>
          <w:delText>0</w:delText>
        </w:r>
      </w:del>
      <w:r w:rsidR="00536673" w:rsidRPr="00536673">
        <w:rPr>
          <w:rFonts w:ascii="Microsoft Sans Serif" w:hAnsi="Microsoft Sans Serif" w:cs="Microsoft Sans Serif"/>
          <w:i/>
          <w:iCs/>
          <w:color w:val="0F9ED5" w:themeColor="accent4"/>
          <w:kern w:val="0"/>
          <w:sz w:val="20"/>
          <w:szCs w:val="20"/>
          <w:lang w:val="en-GB"/>
        </w:rPr>
        <w:t>)</w:t>
      </w:r>
      <w:r w:rsidR="00277860" w:rsidRPr="00536673">
        <w:rPr>
          <w:rFonts w:ascii="Microsoft Sans Serif" w:hAnsi="Microsoft Sans Serif" w:cs="Microsoft Sans Serif"/>
          <w:b/>
          <w:bCs/>
          <w:kern w:val="0"/>
          <w:sz w:val="20"/>
          <w:szCs w:val="20"/>
          <w:u w:val="single"/>
          <w:lang w:val="en-GB"/>
        </w:rPr>
        <w:t>:</w:t>
      </w:r>
    </w:p>
    <w:p w14:paraId="10E21002" w14:textId="2DD8D619" w:rsidR="00536673" w:rsidRPr="003C10F0" w:rsidRDefault="00892E42">
      <w:pPr>
        <w:pStyle w:val="ListParagraph"/>
        <w:numPr>
          <w:ilvl w:val="1"/>
          <w:numId w:val="41"/>
        </w:numPr>
        <w:autoSpaceDE w:val="0"/>
        <w:autoSpaceDN w:val="0"/>
        <w:adjustRightInd w:val="0"/>
        <w:spacing w:after="40"/>
        <w:rPr>
          <w:rFonts w:ascii="Microsoft Sans Serif" w:hAnsi="Microsoft Sans Serif" w:cs="Microsoft Sans Serif"/>
          <w:kern w:val="0"/>
          <w:lang w:val="en-GB"/>
          <w:rPrChange w:id="1198" w:author="Emanuel Covasa - STUDENT" w:date="2024-05-02T16:05:00Z">
            <w:rPr>
              <w:lang w:val="en-GB"/>
            </w:rPr>
          </w:rPrChange>
        </w:rPr>
        <w:pPrChange w:id="1199" w:author="Emanuel Covasa - STUDENT" w:date="2024-05-02T16:05:00Z">
          <w:pPr>
            <w:autoSpaceDE w:val="0"/>
            <w:autoSpaceDN w:val="0"/>
            <w:adjustRightInd w:val="0"/>
            <w:spacing w:after="40"/>
          </w:pPr>
        </w:pPrChange>
      </w:pPr>
      <w:r w:rsidRPr="003C10F0">
        <w:rPr>
          <w:rFonts w:ascii="Microsoft Sans Serif" w:hAnsi="Microsoft Sans Serif" w:cs="Microsoft Sans Serif"/>
          <w:kern w:val="0"/>
          <w:lang w:val="en-GB"/>
          <w:rPrChange w:id="1200" w:author="Emanuel Covasa - STUDENT" w:date="2024-05-02T16:05:00Z">
            <w:rPr>
              <w:lang w:val="en-GB"/>
            </w:rPr>
          </w:rPrChange>
        </w:rPr>
        <w:t xml:space="preserve">We adopted a phased testing approach, starting with individual component validation using simulation tools like </w:t>
      </w:r>
      <w:proofErr w:type="spellStart"/>
      <w:r w:rsidRPr="003C10F0">
        <w:rPr>
          <w:rFonts w:ascii="Microsoft Sans Serif" w:hAnsi="Microsoft Sans Serif" w:cs="Microsoft Sans Serif"/>
          <w:kern w:val="0"/>
          <w:lang w:val="en-GB"/>
          <w:rPrChange w:id="1201" w:author="Emanuel Covasa - STUDENT" w:date="2024-05-02T16:05:00Z">
            <w:rPr>
              <w:lang w:val="en-GB"/>
            </w:rPr>
          </w:rPrChange>
        </w:rPr>
        <w:t>Wokwi</w:t>
      </w:r>
      <w:proofErr w:type="spellEnd"/>
      <w:r w:rsidRPr="003C10F0">
        <w:rPr>
          <w:rFonts w:ascii="Microsoft Sans Serif" w:hAnsi="Microsoft Sans Serif" w:cs="Microsoft Sans Serif"/>
          <w:kern w:val="0"/>
          <w:lang w:val="en-GB"/>
          <w:rPrChange w:id="1202" w:author="Emanuel Covasa - STUDENT" w:date="2024-05-02T16:05:00Z">
            <w:rPr>
              <w:lang w:val="en-GB"/>
            </w:rPr>
          </w:rPrChange>
        </w:rPr>
        <w:t>, progressing to integrated system testing, and culminating in real-world user trials.</w:t>
      </w:r>
      <w:ins w:id="1203" w:author="Emanuel Covasa" w:date="2024-04-30T18:52:00Z">
        <w:r w:rsidR="00B40BC7" w:rsidRPr="003C10F0">
          <w:rPr>
            <w:rFonts w:ascii="Microsoft Sans Serif" w:hAnsi="Microsoft Sans Serif" w:cs="Microsoft Sans Serif"/>
            <w:kern w:val="0"/>
            <w:lang w:val="en-GB"/>
            <w:rPrChange w:id="1204" w:author="Emanuel Covasa - STUDENT" w:date="2024-05-02T16:05:00Z">
              <w:rPr>
                <w:lang w:val="en-GB"/>
              </w:rPr>
            </w:rPrChange>
          </w:rPr>
          <w:t xml:space="preserve"> Our testing strategies for the website include ensuring the accuracy of the data displayed, conducting load tests to assess server response times, and usability testing to validate the effectiveness of the user interface in presenting hydration data. This comprehensive testing framework ensures the platform's reliability and user-friendliness. </w:t>
        </w:r>
      </w:ins>
    </w:p>
    <w:p w14:paraId="7102C224" w14:textId="172609B0" w:rsidR="009626F2" w:rsidRDefault="000C520B" w:rsidP="008E53EE">
      <w:pPr>
        <w:autoSpaceDE w:val="0"/>
        <w:autoSpaceDN w:val="0"/>
        <w:adjustRightInd w:val="0"/>
        <w:spacing w:after="40"/>
        <w:rPr>
          <w:rFonts w:ascii="Microsoft Sans Serif" w:hAnsi="Microsoft Sans Serif" w:cs="Microsoft Sans Serif"/>
          <w:kern w:val="0"/>
          <w:lang w:val="en-GB"/>
        </w:rPr>
      </w:pPr>
      <w:r>
        <w:rPr>
          <w:rFonts w:ascii="Microsoft Sans Serif" w:hAnsi="Microsoft Sans Serif" w:cs="Microsoft Sans Serif"/>
          <w:noProof/>
          <w:kern w:val="0"/>
          <w:lang w:val="en-GB"/>
        </w:rPr>
        <w:lastRenderedPageBreak/>
        <w:drawing>
          <wp:anchor distT="0" distB="0" distL="114300" distR="114300" simplePos="0" relativeHeight="251658245" behindDoc="0" locked="0" layoutInCell="1" allowOverlap="1" wp14:anchorId="1D28A010" wp14:editId="2A4A9819">
            <wp:simplePos x="0" y="0"/>
            <wp:positionH relativeFrom="column">
              <wp:posOffset>312420</wp:posOffset>
            </wp:positionH>
            <wp:positionV relativeFrom="paragraph">
              <wp:posOffset>68580</wp:posOffset>
            </wp:positionV>
            <wp:extent cx="5261610" cy="3347085"/>
            <wp:effectExtent l="0" t="0" r="0" b="5715"/>
            <wp:wrapSquare wrapText="bothSides"/>
            <wp:docPr id="18651727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72732"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1610" cy="3347085"/>
                    </a:xfrm>
                    <a:prstGeom prst="rect">
                      <a:avLst/>
                    </a:prstGeom>
                  </pic:spPr>
                </pic:pic>
              </a:graphicData>
            </a:graphic>
            <wp14:sizeRelH relativeFrom="page">
              <wp14:pctWidth>0</wp14:pctWidth>
            </wp14:sizeRelH>
            <wp14:sizeRelV relativeFrom="page">
              <wp14:pctHeight>0</wp14:pctHeight>
            </wp14:sizeRelV>
          </wp:anchor>
        </w:drawing>
      </w:r>
    </w:p>
    <w:p w14:paraId="08B81491" w14:textId="77777777" w:rsidR="009626F2" w:rsidRPr="008E53EE" w:rsidRDefault="009626F2" w:rsidP="008E53EE">
      <w:pPr>
        <w:autoSpaceDE w:val="0"/>
        <w:autoSpaceDN w:val="0"/>
        <w:adjustRightInd w:val="0"/>
        <w:spacing w:after="40"/>
        <w:rPr>
          <w:rFonts w:ascii="Microsoft Sans Serif" w:hAnsi="Microsoft Sans Serif" w:cs="Microsoft Sans Serif"/>
          <w:b/>
          <w:bCs/>
          <w:kern w:val="0"/>
          <w:sz w:val="28"/>
          <w:szCs w:val="28"/>
          <w:lang w:val="en-GB"/>
        </w:rPr>
      </w:pPr>
    </w:p>
    <w:p w14:paraId="487C4C0D" w14:textId="004FFB11" w:rsidR="00201824" w:rsidRPr="00F418FE" w:rsidRDefault="00536673" w:rsidP="00F418FE">
      <w:pPr>
        <w:pStyle w:val="Caption"/>
        <w:jc w:val="center"/>
        <w:rPr>
          <w:rFonts w:ascii="Arial" w:hAnsi="Arial" w:cs="Arial"/>
          <w:color w:val="0F9ED5" w:themeColor="accent4"/>
          <w:kern w:val="0"/>
          <w:sz w:val="20"/>
          <w:szCs w:val="20"/>
          <w:lang w:val="en-GB"/>
        </w:rPr>
      </w:pPr>
      <w:r w:rsidRPr="00536673">
        <w:rPr>
          <w:rFonts w:ascii="Arial" w:hAnsi="Arial" w:cs="Arial"/>
          <w:color w:val="0F9ED5" w:themeColor="accent4"/>
          <w:sz w:val="20"/>
          <w:szCs w:val="20"/>
        </w:rPr>
        <w:t xml:space="preserve">Figure </w:t>
      </w:r>
      <w:r w:rsidR="00C546EF">
        <w:rPr>
          <w:rFonts w:ascii="Arial" w:hAnsi="Arial" w:cs="Arial"/>
          <w:color w:val="0F9ED5" w:themeColor="accent4"/>
          <w:sz w:val="20"/>
          <w:szCs w:val="20"/>
        </w:rPr>
        <w:t>1</w:t>
      </w:r>
      <w:ins w:id="1205" w:author="Emanuel Covasa - STUDENT" w:date="2024-05-02T16:11:00Z">
        <w:r w:rsidR="00BC7F89">
          <w:rPr>
            <w:rFonts w:ascii="Arial" w:hAnsi="Arial" w:cs="Arial"/>
            <w:color w:val="0F9ED5" w:themeColor="accent4"/>
            <w:sz w:val="20"/>
            <w:szCs w:val="20"/>
          </w:rPr>
          <w:t>2</w:t>
        </w:r>
      </w:ins>
      <w:del w:id="1206" w:author="Emanuel Covasa - STUDENT" w:date="2024-05-02T16:11:00Z">
        <w:r w:rsidR="00C546EF" w:rsidDel="00BC7F89">
          <w:rPr>
            <w:rFonts w:ascii="Arial" w:hAnsi="Arial" w:cs="Arial"/>
            <w:color w:val="0F9ED5" w:themeColor="accent4"/>
            <w:sz w:val="20"/>
            <w:szCs w:val="20"/>
          </w:rPr>
          <w:delText>0</w:delText>
        </w:r>
      </w:del>
    </w:p>
    <w:p w14:paraId="41D313A5"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59A56B32" w14:textId="22E9A229" w:rsidR="00892E42" w:rsidRPr="003129F6" w:rsidRDefault="00892E42" w:rsidP="003129F6">
      <w:pPr>
        <w:pStyle w:val="Heading1"/>
        <w:rPr>
          <w:b/>
          <w:bCs/>
          <w:sz w:val="32"/>
          <w:szCs w:val="32"/>
          <w:u w:val="single"/>
          <w:lang w:val="en-GB"/>
        </w:rPr>
      </w:pPr>
      <w:bookmarkStart w:id="1207" w:name="_Toc165398041"/>
      <w:bookmarkStart w:id="1208" w:name="_Toc165561378"/>
      <w:r w:rsidRPr="003129F6">
        <w:rPr>
          <w:b/>
          <w:bCs/>
          <w:sz w:val="32"/>
          <w:szCs w:val="32"/>
          <w:u w:val="single"/>
          <w:lang w:val="en-GB"/>
        </w:rPr>
        <w:t>Security Considerations</w:t>
      </w:r>
      <w:ins w:id="1209" w:author="Emanuel Covasa" w:date="2024-04-30T18:46:00Z">
        <w:r w:rsidR="00B40BC7">
          <w:rPr>
            <w:b/>
            <w:bCs/>
            <w:sz w:val="32"/>
            <w:szCs w:val="32"/>
            <w:u w:val="single"/>
            <w:lang w:val="en-GB"/>
          </w:rPr>
          <w:t>(update)</w:t>
        </w:r>
      </w:ins>
      <w:r w:rsidR="00277860" w:rsidRPr="003129F6">
        <w:rPr>
          <w:b/>
          <w:bCs/>
          <w:sz w:val="32"/>
          <w:szCs w:val="32"/>
          <w:u w:val="single"/>
          <w:lang w:val="en-GB"/>
        </w:rPr>
        <w:t>:</w:t>
      </w:r>
      <w:bookmarkEnd w:id="1207"/>
      <w:bookmarkEnd w:id="1208"/>
    </w:p>
    <w:p w14:paraId="7ACA5D45" w14:textId="2264EB0C" w:rsidR="00201824" w:rsidRPr="001809EF" w:rsidRDefault="00892E42">
      <w:pPr>
        <w:pStyle w:val="ListParagraph"/>
        <w:numPr>
          <w:ilvl w:val="1"/>
          <w:numId w:val="41"/>
        </w:numPr>
        <w:autoSpaceDE w:val="0"/>
        <w:autoSpaceDN w:val="0"/>
        <w:adjustRightInd w:val="0"/>
        <w:rPr>
          <w:rFonts w:ascii="Microsoft Sans Serif" w:hAnsi="Microsoft Sans Serif" w:cs="Microsoft Sans Serif"/>
          <w:kern w:val="0"/>
          <w:lang w:val="en-GB"/>
          <w:rPrChange w:id="1210" w:author="Emanuel Covasa - STUDENT" w:date="2024-05-02T16:05:00Z">
            <w:rPr>
              <w:lang w:val="en-GB"/>
            </w:rPr>
          </w:rPrChange>
        </w:rPr>
        <w:pPrChange w:id="1211" w:author="Emanuel Covasa - STUDENT" w:date="2024-05-02T16:05:00Z">
          <w:pPr>
            <w:autoSpaceDE w:val="0"/>
            <w:autoSpaceDN w:val="0"/>
            <w:adjustRightInd w:val="0"/>
          </w:pPr>
        </w:pPrChange>
      </w:pPr>
      <w:r w:rsidRPr="001809EF">
        <w:rPr>
          <w:rFonts w:ascii="Microsoft Sans Serif" w:hAnsi="Microsoft Sans Serif" w:cs="Microsoft Sans Serif"/>
          <w:kern w:val="0"/>
          <w:lang w:val="en-GB"/>
          <w:rPrChange w:id="1212" w:author="Emanuel Covasa - STUDENT" w:date="2024-05-02T16:05:00Z">
            <w:rPr>
              <w:lang w:val="en-GB"/>
            </w:rPr>
          </w:rPrChange>
        </w:rPr>
        <w:t>Security analysis focused on ensuring data integrity and privacy, with encryption standards applied to data storage and transmission.</w:t>
      </w:r>
      <w:ins w:id="1213" w:author="Emanuel Covasa" w:date="2024-04-30T18:45:00Z">
        <w:r w:rsidR="00B40BC7" w:rsidRPr="001809EF">
          <w:rPr>
            <w:rFonts w:ascii="Microsoft Sans Serif" w:hAnsi="Microsoft Sans Serif" w:cs="Microsoft Sans Serif"/>
            <w:kern w:val="0"/>
            <w:lang w:val="en-GB"/>
            <w:rPrChange w:id="1214" w:author="Emanuel Covasa - STUDENT" w:date="2024-05-02T16:05:00Z">
              <w:rPr>
                <w:lang w:val="en-GB"/>
              </w:rPr>
            </w:rPrChange>
          </w:rPr>
          <w:t xml:space="preserve"> To enhance user data privacy further, future security measures will include encrypting data transmissions and local file encryption. Currently, the hydration data is stored locally, ensuring it is accessible only through the website, which provides an added layer of security. </w:t>
        </w:r>
      </w:ins>
    </w:p>
    <w:p w14:paraId="432BB755"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211D0298" w14:textId="77777777" w:rsidR="008863D9" w:rsidRDefault="008863D9" w:rsidP="003129F6">
      <w:pPr>
        <w:pStyle w:val="Heading1"/>
        <w:rPr>
          <w:ins w:id="1215" w:author="Emanuel Covasa - STUDENT" w:date="2024-05-02T16:57:00Z"/>
          <w:b/>
          <w:bCs/>
          <w:sz w:val="32"/>
          <w:szCs w:val="32"/>
          <w:u w:val="single"/>
          <w:lang w:val="en-GB"/>
        </w:rPr>
      </w:pPr>
      <w:bookmarkStart w:id="1216" w:name="_Toc165398042"/>
      <w:bookmarkStart w:id="1217" w:name="_Toc165561379"/>
    </w:p>
    <w:p w14:paraId="7F250739" w14:textId="56E8193C" w:rsidR="00892E42" w:rsidRPr="003129F6" w:rsidRDefault="00892E42" w:rsidP="003129F6">
      <w:pPr>
        <w:pStyle w:val="Heading1"/>
        <w:rPr>
          <w:b/>
          <w:bCs/>
          <w:sz w:val="32"/>
          <w:szCs w:val="32"/>
          <w:u w:val="single"/>
          <w:lang w:val="en-GB"/>
        </w:rPr>
      </w:pPr>
      <w:r w:rsidRPr="003129F6">
        <w:rPr>
          <w:b/>
          <w:bCs/>
          <w:sz w:val="32"/>
          <w:szCs w:val="32"/>
          <w:u w:val="single"/>
          <w:lang w:val="en-GB"/>
        </w:rPr>
        <w:t>Vision for the Future</w:t>
      </w:r>
      <w:r w:rsidR="00277860" w:rsidRPr="003129F6">
        <w:rPr>
          <w:b/>
          <w:bCs/>
          <w:sz w:val="32"/>
          <w:szCs w:val="32"/>
          <w:u w:val="single"/>
          <w:lang w:val="en-GB"/>
        </w:rPr>
        <w:t>:</w:t>
      </w:r>
      <w:bookmarkEnd w:id="1216"/>
      <w:bookmarkEnd w:id="1217"/>
    </w:p>
    <w:p w14:paraId="7EA14A14" w14:textId="58CE5711" w:rsidR="004F5E05" w:rsidRPr="003651EE" w:rsidRDefault="00892E42">
      <w:pPr>
        <w:pStyle w:val="ListParagraph"/>
        <w:numPr>
          <w:ilvl w:val="1"/>
          <w:numId w:val="41"/>
        </w:numPr>
        <w:autoSpaceDE w:val="0"/>
        <w:autoSpaceDN w:val="0"/>
        <w:adjustRightInd w:val="0"/>
        <w:rPr>
          <w:moveTo w:id="1218" w:author="Emanuel Covasa" w:date="2024-04-30T21:29:00Z"/>
          <w:rFonts w:ascii="Microsoft Sans Serif" w:hAnsi="Microsoft Sans Serif" w:cs="Microsoft Sans Serif"/>
          <w:kern w:val="0"/>
          <w:lang w:val="en-GB"/>
          <w:rPrChange w:id="1219" w:author="Emanuel Covasa - STUDENT" w:date="2024-05-02T16:05:00Z">
            <w:rPr>
              <w:moveTo w:id="1220" w:author="Emanuel Covasa" w:date="2024-04-30T21:29:00Z"/>
              <w:lang w:val="en-GB"/>
            </w:rPr>
          </w:rPrChange>
        </w:rPr>
        <w:pPrChange w:id="1221" w:author="Emanuel Covasa - STUDENT" w:date="2024-05-02T16:05:00Z">
          <w:pPr>
            <w:autoSpaceDE w:val="0"/>
            <w:autoSpaceDN w:val="0"/>
            <w:adjustRightInd w:val="0"/>
          </w:pPr>
        </w:pPrChange>
      </w:pPr>
      <w:r w:rsidRPr="003651EE">
        <w:rPr>
          <w:rFonts w:ascii="Microsoft Sans Serif" w:hAnsi="Microsoft Sans Serif" w:cs="Microsoft Sans Serif"/>
          <w:kern w:val="0"/>
          <w:lang w:val="en-GB"/>
          <w:rPrChange w:id="1222" w:author="Emanuel Covasa - STUDENT" w:date="2024-05-02T16:05:00Z">
            <w:rPr>
              <w:lang w:val="en-GB"/>
            </w:rPr>
          </w:rPrChange>
        </w:rPr>
        <w:t xml:space="preserve">Expanding on the vision for the future of the Smart Hydration Companion project, we foresee a transformative evolution in how individuals monitor and manage their hydration, making the process more intuitive, personalised, and environmentally conscious. </w:t>
      </w:r>
      <w:ins w:id="1223" w:author="Emanuel Covasa" w:date="2024-04-30T19:22:00Z">
        <w:r w:rsidR="00B22C34" w:rsidRPr="003651EE">
          <w:rPr>
            <w:rFonts w:ascii="Microsoft Sans Serif" w:hAnsi="Microsoft Sans Serif" w:cs="Microsoft Sans Serif"/>
            <w:kern w:val="0"/>
            <w:lang w:val="en-GB"/>
            <w:rPrChange w:id="1224" w:author="Emanuel Covasa - STUDENT" w:date="2024-05-02T16:05:00Z">
              <w:rPr>
                <w:lang w:val="en-GB"/>
              </w:rPr>
            </w:rPrChange>
          </w:rPr>
          <w:t xml:space="preserve">To further enhance the capabilities of our system, the implementation plan has now been expanded to include the setup of a dedicated web server. This server will host our web application, enabling dynamic interaction with users through an accessible platform. </w:t>
        </w:r>
      </w:ins>
      <w:moveFromRangeStart w:id="1225" w:author="Emanuel Covasa" w:date="2024-04-30T21:29:00Z" w:name="move165404999"/>
      <w:moveFrom w:id="1226" w:author="Emanuel Covasa" w:date="2024-04-30T21:29:00Z">
        <w:r w:rsidR="00D73F9F" w:rsidRPr="003651EE" w:rsidDel="004F5E05">
          <w:rPr>
            <w:rFonts w:ascii="Microsoft Sans Serif" w:hAnsi="Microsoft Sans Serif" w:cs="Microsoft Sans Serif"/>
            <w:kern w:val="0"/>
            <w:lang w:val="en-GB"/>
            <w:rPrChange w:id="1227" w:author="Emanuel Covasa - STUDENT" w:date="2024-05-02T16:05:00Z">
              <w:rPr>
                <w:lang w:val="en-GB"/>
              </w:rPr>
            </w:rPrChange>
          </w:rPr>
          <w:t xml:space="preserve">The backend operations are handled by Node.js, which interacts with our frontend JavaScript code to process and display hydration data in real-time. This integration allows for a full JavaScript stack, enhancing both the development process and system performance. </w:t>
        </w:r>
        <w:r w:rsidRPr="003651EE" w:rsidDel="004F5E05">
          <w:rPr>
            <w:rFonts w:ascii="Microsoft Sans Serif" w:hAnsi="Microsoft Sans Serif" w:cs="Microsoft Sans Serif"/>
            <w:kern w:val="0"/>
            <w:lang w:val="en-GB"/>
            <w:rPrChange w:id="1228" w:author="Emanuel Covasa - STUDENT" w:date="2024-05-02T16:05:00Z">
              <w:rPr>
                <w:lang w:val="en-GB"/>
              </w:rPr>
            </w:rPrChange>
          </w:rPr>
          <w:t>Here are more detailed insights into the planned improvements:</w:t>
        </w:r>
      </w:moveFrom>
      <w:moveFromRangeEnd w:id="1225"/>
      <w:ins w:id="1229" w:author="Emanuel Covasa" w:date="2024-04-30T21:29:00Z">
        <w:r w:rsidR="004F5E05" w:rsidRPr="003651EE">
          <w:rPr>
            <w:rFonts w:ascii="Microsoft Sans Serif" w:hAnsi="Microsoft Sans Serif" w:cs="Microsoft Sans Serif"/>
            <w:kern w:val="0"/>
            <w:lang w:val="en-GB"/>
            <w:rPrChange w:id="1230" w:author="Emanuel Covasa - STUDENT" w:date="2024-05-02T16:05:00Z">
              <w:rPr>
                <w:lang w:val="en-GB"/>
              </w:rPr>
            </w:rPrChange>
          </w:rPr>
          <w:t xml:space="preserve"> </w:t>
        </w:r>
      </w:ins>
      <w:moveToRangeStart w:id="1231" w:author="Emanuel Covasa" w:date="2024-04-30T21:29:00Z" w:name="move165404999"/>
      <w:moveTo w:id="1232" w:author="Emanuel Covasa" w:date="2024-04-30T21:29:00Z">
        <w:r w:rsidR="004F5E05" w:rsidRPr="003651EE">
          <w:rPr>
            <w:rFonts w:ascii="Microsoft Sans Serif" w:hAnsi="Microsoft Sans Serif" w:cs="Microsoft Sans Serif"/>
            <w:kern w:val="0"/>
            <w:lang w:val="en-GB"/>
            <w:rPrChange w:id="1233" w:author="Emanuel Covasa - STUDENT" w:date="2024-05-02T16:05:00Z">
              <w:rPr>
                <w:lang w:val="en-GB"/>
              </w:rPr>
            </w:rPrChange>
          </w:rPr>
          <w:t xml:space="preserve">The backend operations are handled by </w:t>
        </w:r>
        <w:proofErr w:type="spellStart"/>
        <w:r w:rsidR="004F5E05" w:rsidRPr="003651EE">
          <w:rPr>
            <w:rFonts w:ascii="Microsoft Sans Serif" w:hAnsi="Microsoft Sans Serif" w:cs="Microsoft Sans Serif"/>
            <w:kern w:val="0"/>
            <w:lang w:val="en-GB"/>
            <w:rPrChange w:id="1234" w:author="Emanuel Covasa - STUDENT" w:date="2024-05-02T16:05:00Z">
              <w:rPr>
                <w:lang w:val="en-GB"/>
              </w:rPr>
            </w:rPrChange>
          </w:rPr>
          <w:t>Node.js</w:t>
        </w:r>
        <w:proofErr w:type="spellEnd"/>
        <w:r w:rsidR="004F5E05" w:rsidRPr="003651EE">
          <w:rPr>
            <w:rFonts w:ascii="Microsoft Sans Serif" w:hAnsi="Microsoft Sans Serif" w:cs="Microsoft Sans Serif"/>
            <w:kern w:val="0"/>
            <w:lang w:val="en-GB"/>
            <w:rPrChange w:id="1235" w:author="Emanuel Covasa - STUDENT" w:date="2024-05-02T16:05:00Z">
              <w:rPr>
                <w:lang w:val="en-GB"/>
              </w:rPr>
            </w:rPrChange>
          </w:rPr>
          <w:t xml:space="preserve">, which interacts with our frontend JavaScript code to process and display hydration data in real-time. This integration allows for a full </w:t>
        </w:r>
        <w:r w:rsidR="004F5E05" w:rsidRPr="003651EE">
          <w:rPr>
            <w:rFonts w:ascii="Microsoft Sans Serif" w:hAnsi="Microsoft Sans Serif" w:cs="Microsoft Sans Serif"/>
            <w:kern w:val="0"/>
            <w:lang w:val="en-GB"/>
            <w:rPrChange w:id="1236" w:author="Emanuel Covasa - STUDENT" w:date="2024-05-02T16:05:00Z">
              <w:rPr>
                <w:lang w:val="en-GB"/>
              </w:rPr>
            </w:rPrChange>
          </w:rPr>
          <w:lastRenderedPageBreak/>
          <w:t>JavaScript stack, enhancing both the development process and system performance. Here are more detailed insights into the planned improvements:</w:t>
        </w:r>
      </w:moveTo>
    </w:p>
    <w:moveToRangeEnd w:id="1231"/>
    <w:p w14:paraId="4A93239F" w14:textId="0CA3DAF4" w:rsidR="00892E42" w:rsidRDefault="00892E42" w:rsidP="00892E42">
      <w:pPr>
        <w:autoSpaceDE w:val="0"/>
        <w:autoSpaceDN w:val="0"/>
        <w:adjustRightInd w:val="0"/>
        <w:rPr>
          <w:rFonts w:ascii="Microsoft Sans Serif" w:hAnsi="Microsoft Sans Serif" w:cs="Microsoft Sans Serif"/>
          <w:kern w:val="0"/>
          <w:lang w:val="en-GB"/>
        </w:rPr>
      </w:pPr>
    </w:p>
    <w:p w14:paraId="005593E5" w14:textId="77777777" w:rsidR="00CB7474" w:rsidRPr="00892E42" w:rsidRDefault="00CB7474" w:rsidP="00892E42">
      <w:pPr>
        <w:autoSpaceDE w:val="0"/>
        <w:autoSpaceDN w:val="0"/>
        <w:adjustRightInd w:val="0"/>
        <w:rPr>
          <w:rFonts w:ascii="Microsoft Sans Serif" w:hAnsi="Microsoft Sans Serif" w:cs="Microsoft Sans Serif"/>
          <w:kern w:val="0"/>
          <w:lang w:val="en-GB"/>
        </w:rPr>
      </w:pPr>
    </w:p>
    <w:p w14:paraId="09CA65CE" w14:textId="7FE0F7AF" w:rsidR="00892E42" w:rsidRPr="003129F6" w:rsidRDefault="00892E42" w:rsidP="003129F6">
      <w:pPr>
        <w:pStyle w:val="Heading2"/>
        <w:numPr>
          <w:ilvl w:val="1"/>
          <w:numId w:val="41"/>
        </w:numPr>
        <w:rPr>
          <w:b/>
          <w:bCs/>
          <w:sz w:val="28"/>
          <w:szCs w:val="28"/>
          <w:lang w:val="en-GB"/>
        </w:rPr>
      </w:pPr>
      <w:bookmarkStart w:id="1237" w:name="_Toc165398043"/>
      <w:bookmarkStart w:id="1238" w:name="_Toc165561380"/>
      <w:r w:rsidRPr="003129F6">
        <w:rPr>
          <w:b/>
          <w:bCs/>
          <w:sz w:val="28"/>
          <w:szCs w:val="28"/>
          <w:lang w:val="en-GB"/>
        </w:rPr>
        <w:t>Miniaturisation and Integration</w:t>
      </w:r>
      <w:r w:rsidR="00277860" w:rsidRPr="003129F6">
        <w:rPr>
          <w:b/>
          <w:bCs/>
          <w:sz w:val="28"/>
          <w:szCs w:val="28"/>
          <w:lang w:val="en-GB"/>
        </w:rPr>
        <w:t>:</w:t>
      </w:r>
      <w:bookmarkEnd w:id="1237"/>
      <w:bookmarkEnd w:id="1238"/>
    </w:p>
    <w:p w14:paraId="57D478B9" w14:textId="77777777" w:rsidR="009A7909" w:rsidRDefault="00892E42">
      <w:pPr>
        <w:pStyle w:val="ListParagraph"/>
        <w:numPr>
          <w:ilvl w:val="1"/>
          <w:numId w:val="41"/>
        </w:numPr>
        <w:autoSpaceDE w:val="0"/>
        <w:autoSpaceDN w:val="0"/>
        <w:adjustRightInd w:val="0"/>
        <w:rPr>
          <w:ins w:id="1239" w:author="Emanuel Covasa - STUDENT" w:date="2024-05-02T16:56:00Z"/>
          <w:rFonts w:ascii="Microsoft Sans Serif" w:hAnsi="Microsoft Sans Serif" w:cs="Microsoft Sans Serif"/>
          <w:kern w:val="0"/>
          <w:lang w:val="en-GB"/>
        </w:rPr>
      </w:pPr>
      <w:r w:rsidRPr="005E6B41">
        <w:rPr>
          <w:rFonts w:ascii="Microsoft Sans Serif" w:hAnsi="Microsoft Sans Serif" w:cs="Microsoft Sans Serif"/>
          <w:kern w:val="0"/>
          <w:lang w:val="en-GB"/>
          <w:rPrChange w:id="1240" w:author="Emanuel Covasa - STUDENT" w:date="2024-05-02T16:04:00Z">
            <w:rPr>
              <w:lang w:val="en-GB"/>
            </w:rPr>
          </w:rPrChange>
        </w:rPr>
        <w:t xml:space="preserve">We plan to develop a more compact design for the Smart Hydration Companion, aiming for integration directly into a smart water bottle. This approach not only enhances portability but also ensures that hydration tracking becomes an integral part of the water consumption process. By embedding the device within the bottle itself, users will benefit from a seamless experience that encourages regular use and accurate tracking. </w:t>
      </w:r>
    </w:p>
    <w:p w14:paraId="24D300F7" w14:textId="21B27F90" w:rsidR="00892E42" w:rsidRPr="008863D9" w:rsidRDefault="00892E42">
      <w:pPr>
        <w:pStyle w:val="ListParagraph"/>
        <w:numPr>
          <w:ilvl w:val="1"/>
          <w:numId w:val="41"/>
        </w:numPr>
        <w:autoSpaceDE w:val="0"/>
        <w:autoSpaceDN w:val="0"/>
        <w:adjustRightInd w:val="0"/>
        <w:rPr>
          <w:ins w:id="1241" w:author="Emanuel Covasa - STUDENT" w:date="2024-05-02T16:57:00Z"/>
          <w:rFonts w:ascii="Microsoft Sans Serif" w:hAnsi="Microsoft Sans Serif" w:cs="Microsoft Sans Serif"/>
          <w:kern w:val="0"/>
          <w:lang w:val="en-GB"/>
          <w:rPrChange w:id="1242" w:author="Emanuel Covasa - STUDENT" w:date="2024-05-02T16:57:00Z">
            <w:rPr>
              <w:ins w:id="1243" w:author="Emanuel Covasa - STUDENT" w:date="2024-05-02T16:57:00Z"/>
              <w:b/>
              <w:bCs/>
              <w:sz w:val="28"/>
              <w:szCs w:val="28"/>
              <w:lang w:val="en-GB"/>
            </w:rPr>
          </w:rPrChange>
        </w:rPr>
      </w:pPr>
      <w:r w:rsidRPr="005E6B41">
        <w:t xml:space="preserve"> </w:t>
      </w:r>
      <w:bookmarkStart w:id="1244" w:name="_Toc165398044"/>
      <w:r w:rsidRPr="003129F6">
        <w:rPr>
          <w:b/>
          <w:bCs/>
          <w:sz w:val="28"/>
          <w:szCs w:val="28"/>
          <w:lang w:val="en-GB"/>
        </w:rPr>
        <w:t>Temperature Sensing for Personalised Reminders</w:t>
      </w:r>
      <w:r w:rsidR="00277860" w:rsidRPr="003129F6">
        <w:rPr>
          <w:b/>
          <w:bCs/>
          <w:sz w:val="28"/>
          <w:szCs w:val="28"/>
          <w:lang w:val="en-GB"/>
        </w:rPr>
        <w:t>:</w:t>
      </w:r>
      <w:bookmarkEnd w:id="1244"/>
    </w:p>
    <w:p w14:paraId="19A1F38E" w14:textId="77777777" w:rsidR="008863D9" w:rsidRPr="005E6B41" w:rsidRDefault="008863D9" w:rsidP="008863D9">
      <w:pPr>
        <w:pStyle w:val="ListParagraph"/>
        <w:autoSpaceDE w:val="0"/>
        <w:autoSpaceDN w:val="0"/>
        <w:adjustRightInd w:val="0"/>
        <w:rPr>
          <w:rFonts w:ascii="Microsoft Sans Serif" w:hAnsi="Microsoft Sans Serif" w:cs="Microsoft Sans Serif"/>
          <w:kern w:val="0"/>
          <w:lang w:val="en-GB"/>
          <w:rPrChange w:id="1245" w:author="Emanuel Covasa - STUDENT" w:date="2024-05-02T16:04:00Z">
            <w:rPr>
              <w:lang w:val="en-GB"/>
            </w:rPr>
          </w:rPrChange>
        </w:rPr>
        <w:pPrChange w:id="1246" w:author="Emanuel Covasa - STUDENT" w:date="2024-05-02T16:57:00Z">
          <w:pPr>
            <w:autoSpaceDE w:val="0"/>
            <w:autoSpaceDN w:val="0"/>
            <w:adjustRightInd w:val="0"/>
            <w:ind w:firstLine="360"/>
          </w:pPr>
        </w:pPrChange>
      </w:pPr>
    </w:p>
    <w:p w14:paraId="50B822C3" w14:textId="77777777" w:rsidR="008863D9" w:rsidRPr="008863D9" w:rsidRDefault="00892E42">
      <w:pPr>
        <w:pStyle w:val="ListParagraph"/>
        <w:numPr>
          <w:ilvl w:val="1"/>
          <w:numId w:val="41"/>
        </w:numPr>
        <w:autoSpaceDE w:val="0"/>
        <w:autoSpaceDN w:val="0"/>
        <w:adjustRightInd w:val="0"/>
        <w:rPr>
          <w:ins w:id="1247" w:author="Emanuel Covasa - STUDENT" w:date="2024-05-02T16:57:00Z"/>
          <w:rFonts w:ascii="Microsoft Sans Serif" w:hAnsi="Microsoft Sans Serif" w:cs="Microsoft Sans Serif"/>
          <w:kern w:val="0"/>
          <w:lang w:val="en-GB"/>
          <w:rPrChange w:id="1248" w:author="Emanuel Covasa - STUDENT" w:date="2024-05-02T16:57:00Z">
            <w:rPr>
              <w:ins w:id="1249" w:author="Emanuel Covasa - STUDENT" w:date="2024-05-02T16:57:00Z"/>
            </w:rPr>
          </w:rPrChange>
        </w:rPr>
      </w:pPr>
      <w:r w:rsidRPr="00F62862">
        <w:rPr>
          <w:rFonts w:ascii="Microsoft Sans Serif" w:hAnsi="Microsoft Sans Serif" w:cs="Microsoft Sans Serif"/>
          <w:kern w:val="0"/>
          <w:lang w:val="en-GB"/>
          <w:rPrChange w:id="1250" w:author="Emanuel Covasa - STUDENT" w:date="2024-05-02T16:04:00Z">
            <w:rPr>
              <w:lang w:val="en-GB"/>
            </w:rPr>
          </w:rPrChange>
        </w:rPr>
        <w:t>Recognising the impact of environmental conditions on hydration needs, we intend to incorporate temperature sensors into the smart water bottles. These sensors will assess the external temperature and adjust hydration reminders accordingly. On warmer days, the device will increase the frequency of reminders to encourage more frequent water intake, while cooler conditions will result in adjusted reminder intervals to reflect decreased hydration requirements. This adaptive reminder system ensures that hydration advice is always tailored to the user's immediate environment, enhancing the relevance and effectiveness of hydration prompts.</w:t>
      </w:r>
    </w:p>
    <w:p w14:paraId="6A937289" w14:textId="47EC5650" w:rsidR="00892E42" w:rsidRPr="008863D9" w:rsidRDefault="00892E42">
      <w:pPr>
        <w:pStyle w:val="ListParagraph"/>
        <w:numPr>
          <w:ilvl w:val="1"/>
          <w:numId w:val="41"/>
        </w:numPr>
        <w:autoSpaceDE w:val="0"/>
        <w:autoSpaceDN w:val="0"/>
        <w:adjustRightInd w:val="0"/>
        <w:rPr>
          <w:ins w:id="1251" w:author="Emanuel Covasa - STUDENT" w:date="2024-05-02T16:57:00Z"/>
          <w:rFonts w:ascii="Microsoft Sans Serif" w:hAnsi="Microsoft Sans Serif" w:cs="Microsoft Sans Serif"/>
          <w:kern w:val="0"/>
          <w:lang w:val="en-GB"/>
          <w:rPrChange w:id="1252" w:author="Emanuel Covasa - STUDENT" w:date="2024-05-02T16:57:00Z">
            <w:rPr>
              <w:ins w:id="1253" w:author="Emanuel Covasa - STUDENT" w:date="2024-05-02T16:57:00Z"/>
              <w:b/>
              <w:bCs/>
              <w:sz w:val="28"/>
              <w:szCs w:val="28"/>
              <w:lang w:val="en-GB"/>
            </w:rPr>
          </w:rPrChange>
        </w:rPr>
      </w:pPr>
      <w:del w:id="1254" w:author="Emanuel Covasa - STUDENT" w:date="2024-05-02T16:57:00Z">
        <w:r w:rsidRPr="00F62862" w:rsidDel="008863D9">
          <w:rPr>
            <w:rFonts w:ascii="Microsoft Sans Serif" w:hAnsi="Microsoft Sans Serif" w:cs="Microsoft Sans Serif"/>
            <w:kern w:val="0"/>
            <w:lang w:val="en-GB"/>
            <w:rPrChange w:id="1255" w:author="Emanuel Covasa - STUDENT" w:date="2024-05-02T16:04:00Z">
              <w:rPr>
                <w:lang w:val="en-GB"/>
              </w:rPr>
            </w:rPrChange>
          </w:rPr>
          <w:delText>t</w:delText>
        </w:r>
        <w:r w:rsidRPr="00F62862" w:rsidDel="008863D9">
          <w:delText>t</w:delText>
        </w:r>
      </w:del>
      <w:bookmarkStart w:id="1256" w:name="_Toc165398045"/>
      <w:r w:rsidRPr="003129F6">
        <w:rPr>
          <w:b/>
          <w:bCs/>
          <w:sz w:val="28"/>
          <w:szCs w:val="28"/>
          <w:lang w:val="en-GB"/>
        </w:rPr>
        <w:t>Enhanced App Functionality for Comprehensive Health Management</w:t>
      </w:r>
      <w:r w:rsidR="00277860" w:rsidRPr="003129F6">
        <w:rPr>
          <w:b/>
          <w:bCs/>
          <w:sz w:val="28"/>
          <w:szCs w:val="28"/>
          <w:lang w:val="en-GB"/>
        </w:rPr>
        <w:t>:</w:t>
      </w:r>
      <w:bookmarkEnd w:id="1256"/>
    </w:p>
    <w:p w14:paraId="00CA9F62" w14:textId="77777777" w:rsidR="008863D9" w:rsidRPr="00F62862" w:rsidRDefault="008863D9" w:rsidP="008863D9">
      <w:pPr>
        <w:pStyle w:val="ListParagraph"/>
        <w:autoSpaceDE w:val="0"/>
        <w:autoSpaceDN w:val="0"/>
        <w:adjustRightInd w:val="0"/>
        <w:rPr>
          <w:rFonts w:ascii="Microsoft Sans Serif" w:hAnsi="Microsoft Sans Serif" w:cs="Microsoft Sans Serif"/>
          <w:kern w:val="0"/>
          <w:lang w:val="en-GB"/>
          <w:rPrChange w:id="1257" w:author="Emanuel Covasa - STUDENT" w:date="2024-05-02T16:04:00Z">
            <w:rPr>
              <w:lang w:val="en-GB"/>
            </w:rPr>
          </w:rPrChange>
        </w:rPr>
        <w:pPrChange w:id="1258" w:author="Emanuel Covasa - STUDENT" w:date="2024-05-02T16:57:00Z">
          <w:pPr>
            <w:autoSpaceDE w:val="0"/>
            <w:autoSpaceDN w:val="0"/>
            <w:adjustRightInd w:val="0"/>
            <w:ind w:firstLine="360"/>
          </w:pPr>
        </w:pPrChange>
      </w:pPr>
    </w:p>
    <w:p w14:paraId="6A070704" w14:textId="77777777" w:rsidR="008863D9" w:rsidRPr="008863D9" w:rsidRDefault="00892E42">
      <w:pPr>
        <w:pStyle w:val="ListParagraph"/>
        <w:numPr>
          <w:ilvl w:val="1"/>
          <w:numId w:val="41"/>
        </w:numPr>
        <w:autoSpaceDE w:val="0"/>
        <w:autoSpaceDN w:val="0"/>
        <w:adjustRightInd w:val="0"/>
        <w:rPr>
          <w:ins w:id="1259" w:author="Emanuel Covasa - STUDENT" w:date="2024-05-02T16:57:00Z"/>
          <w:rFonts w:ascii="Microsoft Sans Serif" w:hAnsi="Microsoft Sans Serif" w:cs="Microsoft Sans Serif"/>
          <w:kern w:val="0"/>
          <w:lang w:val="en-GB"/>
          <w:rPrChange w:id="1260" w:author="Emanuel Covasa - STUDENT" w:date="2024-05-02T16:57:00Z">
            <w:rPr>
              <w:ins w:id="1261" w:author="Emanuel Covasa - STUDENT" w:date="2024-05-02T16:57:00Z"/>
            </w:rPr>
          </w:rPrChange>
        </w:rPr>
      </w:pPr>
      <w:r w:rsidRPr="009C3BA5">
        <w:rPr>
          <w:rFonts w:ascii="Microsoft Sans Serif" w:hAnsi="Microsoft Sans Serif" w:cs="Microsoft Sans Serif"/>
          <w:kern w:val="0"/>
          <w:lang w:val="en-GB"/>
          <w:rPrChange w:id="1262" w:author="Emanuel Covasa - STUDENT" w:date="2024-05-02T16:04:00Z">
            <w:rPr>
              <w:lang w:val="en-GB"/>
            </w:rPr>
          </w:rPrChange>
        </w:rPr>
        <w:t>The accompanying mobile application will undergo significant enhancements to offer a more holistic view of the user's health and hydration habits. The app will integrate data from the smart bottle's sensors, including water intake and temperature readings, with information from other health and fitness trackers. This integration will enable personalised hydration recommendations that consider the user's activity level, dietary intake, and environmental conditions. Additionally, the app will feature a user-friendly interface with customisable goals, progress tracking, and motivational rewards to encourage consistent hydration and overall wellness.</w:t>
      </w:r>
    </w:p>
    <w:p w14:paraId="359DD19B" w14:textId="431A7BAA" w:rsidR="00892E42" w:rsidRPr="008863D9" w:rsidRDefault="00892E42">
      <w:pPr>
        <w:pStyle w:val="ListParagraph"/>
        <w:numPr>
          <w:ilvl w:val="1"/>
          <w:numId w:val="41"/>
        </w:numPr>
        <w:autoSpaceDE w:val="0"/>
        <w:autoSpaceDN w:val="0"/>
        <w:adjustRightInd w:val="0"/>
        <w:rPr>
          <w:ins w:id="1263" w:author="Emanuel Covasa - STUDENT" w:date="2024-05-02T16:57:00Z"/>
          <w:rFonts w:ascii="Microsoft Sans Serif" w:hAnsi="Microsoft Sans Serif" w:cs="Microsoft Sans Serif"/>
          <w:kern w:val="0"/>
          <w:lang w:val="en-GB"/>
          <w:rPrChange w:id="1264" w:author="Emanuel Covasa - STUDENT" w:date="2024-05-02T16:57:00Z">
            <w:rPr>
              <w:ins w:id="1265" w:author="Emanuel Covasa - STUDENT" w:date="2024-05-02T16:57:00Z"/>
              <w:b/>
              <w:bCs/>
              <w:sz w:val="28"/>
              <w:szCs w:val="28"/>
              <w:lang w:val="en-GB"/>
            </w:rPr>
          </w:rPrChange>
        </w:rPr>
      </w:pPr>
      <w:del w:id="1266" w:author="Emanuel Covasa - STUDENT" w:date="2024-05-02T16:57:00Z">
        <w:r w:rsidRPr="009C3BA5" w:rsidDel="008863D9">
          <w:rPr>
            <w:rFonts w:ascii="Microsoft Sans Serif" w:hAnsi="Microsoft Sans Serif" w:cs="Microsoft Sans Serif"/>
            <w:kern w:val="0"/>
            <w:lang w:val="en-GB"/>
            <w:rPrChange w:id="1267" w:author="Emanuel Covasa - STUDENT" w:date="2024-05-02T16:04:00Z">
              <w:rPr>
                <w:lang w:val="en-GB"/>
              </w:rPr>
            </w:rPrChange>
          </w:rPr>
          <w:delText>i</w:delText>
        </w:r>
        <w:r w:rsidRPr="009C3BA5" w:rsidDel="008863D9">
          <w:delText>i</w:delText>
        </w:r>
      </w:del>
      <w:bookmarkStart w:id="1268" w:name="_Toc165398046"/>
      <w:r w:rsidRPr="003129F6">
        <w:rPr>
          <w:b/>
          <w:bCs/>
          <w:sz w:val="28"/>
          <w:szCs w:val="28"/>
          <w:lang w:val="en-GB"/>
        </w:rPr>
        <w:t>Conclusion</w:t>
      </w:r>
      <w:r w:rsidR="00277860" w:rsidRPr="003129F6">
        <w:rPr>
          <w:b/>
          <w:bCs/>
          <w:sz w:val="28"/>
          <w:szCs w:val="28"/>
          <w:lang w:val="en-GB"/>
        </w:rPr>
        <w:t>:</w:t>
      </w:r>
      <w:bookmarkEnd w:id="1268"/>
    </w:p>
    <w:p w14:paraId="5BE3E24D" w14:textId="77777777" w:rsidR="008863D9" w:rsidRPr="009C3BA5" w:rsidRDefault="008863D9" w:rsidP="008863D9">
      <w:pPr>
        <w:pStyle w:val="ListParagraph"/>
        <w:autoSpaceDE w:val="0"/>
        <w:autoSpaceDN w:val="0"/>
        <w:adjustRightInd w:val="0"/>
        <w:rPr>
          <w:rFonts w:ascii="Microsoft Sans Serif" w:hAnsi="Microsoft Sans Serif" w:cs="Microsoft Sans Serif"/>
          <w:kern w:val="0"/>
          <w:lang w:val="en-GB"/>
          <w:rPrChange w:id="1269" w:author="Emanuel Covasa - STUDENT" w:date="2024-05-02T16:04:00Z">
            <w:rPr>
              <w:lang w:val="en-GB"/>
            </w:rPr>
          </w:rPrChange>
        </w:rPr>
        <w:pPrChange w:id="1270" w:author="Emanuel Covasa - STUDENT" w:date="2024-05-02T16:57:00Z">
          <w:pPr>
            <w:autoSpaceDE w:val="0"/>
            <w:autoSpaceDN w:val="0"/>
            <w:adjustRightInd w:val="0"/>
            <w:ind w:firstLine="360"/>
          </w:pPr>
        </w:pPrChange>
      </w:pPr>
    </w:p>
    <w:p w14:paraId="61C2BA33" w14:textId="477E2719" w:rsidR="00201824" w:rsidRPr="003C21A4" w:rsidRDefault="00892E42">
      <w:pPr>
        <w:pStyle w:val="ListParagraph"/>
        <w:numPr>
          <w:ilvl w:val="1"/>
          <w:numId w:val="41"/>
        </w:numPr>
        <w:autoSpaceDE w:val="0"/>
        <w:autoSpaceDN w:val="0"/>
        <w:adjustRightInd w:val="0"/>
        <w:rPr>
          <w:rFonts w:ascii="Microsoft Sans Serif" w:hAnsi="Microsoft Sans Serif" w:cs="Microsoft Sans Serif"/>
          <w:kern w:val="0"/>
          <w:lang w:val="en-GB"/>
          <w:rPrChange w:id="1271" w:author="Emanuel Covasa - STUDENT" w:date="2024-05-02T16:04:00Z">
            <w:rPr>
              <w:lang w:val="en-GB"/>
            </w:rPr>
          </w:rPrChange>
        </w:rPr>
        <w:pPrChange w:id="1272" w:author="Emanuel Covasa - STUDENT" w:date="2024-05-02T16:04:00Z">
          <w:pPr>
            <w:autoSpaceDE w:val="0"/>
            <w:autoSpaceDN w:val="0"/>
            <w:adjustRightInd w:val="0"/>
          </w:pPr>
        </w:pPrChange>
      </w:pPr>
      <w:r w:rsidRPr="003C21A4">
        <w:rPr>
          <w:rFonts w:ascii="Microsoft Sans Serif" w:hAnsi="Microsoft Sans Serif" w:cs="Microsoft Sans Serif"/>
          <w:kern w:val="0"/>
          <w:lang w:val="en-GB"/>
          <w:rPrChange w:id="1273" w:author="Emanuel Covasa - STUDENT" w:date="2024-05-02T16:04:00Z">
            <w:rPr>
              <w:lang w:val="en-GB"/>
            </w:rPr>
          </w:rPrChange>
        </w:rPr>
        <w:t xml:space="preserve">The planned improvements for the Smart Hydration Companion project represent a significant step forward in personalised health technology. By focusing on miniaturisation, sensor integration, and enhanced app functionality, we aim to provide users with a comprehensive and intuitive solution to manage their hydration effectively. These developments not only promise to improve individual health and wellness but also contribute to environmental sustainability by promoting the use of smart, reusable water bottles. Through these innovations, we envision a future </w:t>
      </w:r>
      <w:del w:id="1274" w:author="Emanuel Covasa" w:date="2024-04-30T21:29:00Z">
        <w:r w:rsidRPr="003C21A4" w:rsidDel="004F5E05">
          <w:rPr>
            <w:rFonts w:ascii="Microsoft Sans Serif" w:hAnsi="Microsoft Sans Serif" w:cs="Microsoft Sans Serif"/>
            <w:kern w:val="0"/>
            <w:lang w:val="en-GB"/>
            <w:rPrChange w:id="1275" w:author="Emanuel Covasa - STUDENT" w:date="2024-05-02T16:04:00Z">
              <w:rPr>
                <w:lang w:val="en-GB"/>
              </w:rPr>
            </w:rPrChange>
          </w:rPr>
          <w:delText>where</w:delText>
        </w:r>
      </w:del>
      <w:ins w:id="1276" w:author="Emanuel Covasa" w:date="2024-04-30T21:29:00Z">
        <w:r w:rsidR="004F5E05" w:rsidRPr="003C21A4">
          <w:rPr>
            <w:rFonts w:ascii="Microsoft Sans Serif" w:hAnsi="Microsoft Sans Serif" w:cs="Microsoft Sans Serif"/>
            <w:kern w:val="0"/>
            <w:lang w:val="en-GB"/>
            <w:rPrChange w:id="1277" w:author="Emanuel Covasa - STUDENT" w:date="2024-05-02T16:04:00Z">
              <w:rPr>
                <w:lang w:val="en-GB"/>
              </w:rPr>
            </w:rPrChange>
          </w:rPr>
          <w:t>were</w:t>
        </w:r>
      </w:ins>
      <w:r w:rsidRPr="003C21A4">
        <w:rPr>
          <w:rFonts w:ascii="Microsoft Sans Serif" w:hAnsi="Microsoft Sans Serif" w:cs="Microsoft Sans Serif"/>
          <w:kern w:val="0"/>
          <w:lang w:val="en-GB"/>
          <w:rPrChange w:id="1278" w:author="Emanuel Covasa - STUDENT" w:date="2024-05-02T16:04:00Z">
            <w:rPr>
              <w:lang w:val="en-GB"/>
            </w:rPr>
          </w:rPrChange>
        </w:rPr>
        <w:t xml:space="preserve"> staying hydrated is effortless, personalised, and integrated into daily life.</w:t>
      </w:r>
    </w:p>
    <w:p w14:paraId="0360DAC3" w14:textId="4DEEFAEC" w:rsidR="00F418FE"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lastRenderedPageBreak/>
        <w:t>—————————————————————</w:t>
      </w:r>
    </w:p>
    <w:p w14:paraId="61450F41" w14:textId="77777777" w:rsidR="00902E29" w:rsidRDefault="00902E29" w:rsidP="00B61D33">
      <w:pPr>
        <w:divId w:val="434862785"/>
        <w:rPr>
          <w:ins w:id="1279" w:author="Emanuel Covasa - STUDENT" w:date="2024-05-02T16:02:00Z"/>
          <w:rFonts w:ascii="UICTFontTextStyleBody" w:eastAsiaTheme="minorEastAsia" w:hAnsi="UICTFontTextStyleBody" w:cs="Times New Roman"/>
          <w:kern w:val="0"/>
          <w:sz w:val="35"/>
          <w:szCs w:val="35"/>
          <w:lang w:eastAsia="en-GB"/>
          <w14:ligatures w14:val="none"/>
        </w:rPr>
      </w:pPr>
      <w:bookmarkStart w:id="1280" w:name="_Toc165398047"/>
    </w:p>
    <w:p w14:paraId="01C951B9" w14:textId="28E48167" w:rsidR="00B61D33" w:rsidRPr="0009365E" w:rsidRDefault="00B61D33" w:rsidP="0009365E">
      <w:pPr>
        <w:pStyle w:val="Heading1"/>
        <w:divId w:val="434862785"/>
        <w:rPr>
          <w:ins w:id="1281" w:author="Emanuel Covasa - STUDENT" w:date="2024-05-02T16:02:00Z"/>
          <w:b/>
          <w:bCs/>
          <w:sz w:val="32"/>
          <w:szCs w:val="32"/>
          <w:rPrChange w:id="1282" w:author="Emanuel Covasa - STUDENT" w:date="2024-05-02T16:55:00Z">
            <w:rPr>
              <w:ins w:id="1283" w:author="Emanuel Covasa - STUDENT" w:date="2024-05-02T16:02:00Z"/>
              <w:sz w:val="35"/>
              <w:szCs w:val="35"/>
            </w:rPr>
          </w:rPrChange>
        </w:rPr>
        <w:pPrChange w:id="1284" w:author="Emanuel Covasa - STUDENT" w:date="2024-05-02T16:55:00Z">
          <w:pPr>
            <w:pStyle w:val="p1"/>
            <w:divId w:val="434862785"/>
          </w:pPr>
        </w:pPrChange>
      </w:pPr>
      <w:bookmarkStart w:id="1285" w:name="_Toc165561381"/>
      <w:ins w:id="1286" w:author="Emanuel Covasa - STUDENT" w:date="2024-05-02T16:02:00Z">
        <w:r w:rsidRPr="0009365E">
          <w:rPr>
            <w:b/>
            <w:bCs/>
            <w:sz w:val="32"/>
            <w:szCs w:val="32"/>
            <w:rPrChange w:id="1287" w:author="Emanuel Covasa - STUDENT" w:date="2024-05-02T16:55:00Z">
              <w:rPr>
                <w:rStyle w:val="s1"/>
              </w:rPr>
            </w:rPrChange>
          </w:rPr>
          <w:t>Ethical Risk Assessment of the Smart Hydration Companion Project</w:t>
        </w:r>
        <w:bookmarkEnd w:id="1285"/>
      </w:ins>
    </w:p>
    <w:p w14:paraId="68B7F375" w14:textId="118B9238" w:rsidR="00F84303" w:rsidRPr="009010CF" w:rsidRDefault="00F84303">
      <w:pPr>
        <w:pStyle w:val="p1"/>
        <w:numPr>
          <w:ilvl w:val="1"/>
          <w:numId w:val="41"/>
        </w:numPr>
        <w:divId w:val="1580409535"/>
        <w:rPr>
          <w:ins w:id="1288" w:author="Emanuel Covasa - STUDENT" w:date="2024-05-02T16:04:00Z"/>
          <w:rFonts w:ascii="Microsoft Sans Serif" w:hAnsi="Microsoft Sans Serif" w:cs="Microsoft Sans Serif"/>
          <w:sz w:val="24"/>
          <w:szCs w:val="24"/>
          <w:rPrChange w:id="1289" w:author="Emanuel Covasa - STUDENT" w:date="2024-05-02T16:06:00Z">
            <w:rPr>
              <w:ins w:id="1290" w:author="Emanuel Covasa - STUDENT" w:date="2024-05-02T16:04:00Z"/>
              <w:sz w:val="35"/>
              <w:szCs w:val="35"/>
            </w:rPr>
          </w:rPrChange>
        </w:rPr>
        <w:pPrChange w:id="1291" w:author="Emanuel Covasa - STUDENT" w:date="2024-05-02T16:04:00Z">
          <w:pPr>
            <w:pStyle w:val="p1"/>
            <w:divId w:val="1580409535"/>
          </w:pPr>
        </w:pPrChange>
      </w:pPr>
      <w:ins w:id="1292" w:author="Emanuel Covasa - STUDENT" w:date="2024-05-02T16:04:00Z">
        <w:r w:rsidRPr="009010CF">
          <w:rPr>
            <w:rFonts w:ascii="Microsoft Sans Serif" w:hAnsi="Microsoft Sans Serif" w:cs="Microsoft Sans Serif"/>
            <w:sz w:val="24"/>
            <w:szCs w:val="24"/>
            <w:rPrChange w:id="1293" w:author="Emanuel Covasa - STUDENT" w:date="2024-05-02T16:06:00Z">
              <w:rPr>
                <w:rStyle w:val="s1"/>
              </w:rPr>
            </w:rPrChange>
          </w:rPr>
          <w:t>As part of our commitment to responsible development and the implementation of the Smart Hydration Companion Project, we have conducted a comprehensive Ethical Risk Assessment. This evaluation aims to proactively identify and mitigate potential ethical challenges associated with our technology. Using the Ethical OS Toolkit, we have analyzed several risk zones pertinent to our project's features and functionalities.</w:t>
        </w:r>
      </w:ins>
    </w:p>
    <w:p w14:paraId="7403D014" w14:textId="77777777" w:rsidR="00F84303" w:rsidRPr="009010CF" w:rsidRDefault="00F84303">
      <w:pPr>
        <w:divId w:val="1580409535"/>
        <w:rPr>
          <w:ins w:id="1294" w:author="Emanuel Covasa - STUDENT" w:date="2024-05-02T16:04:00Z"/>
          <w:rFonts w:ascii="Microsoft Sans Serif" w:hAnsi="Microsoft Sans Serif" w:cs="Microsoft Sans Serif"/>
          <w:rPrChange w:id="1295" w:author="Emanuel Covasa - STUDENT" w:date="2024-05-02T16:06:00Z">
            <w:rPr>
              <w:ins w:id="1296" w:author="Emanuel Covasa - STUDENT" w:date="2024-05-02T16:04:00Z"/>
            </w:rPr>
          </w:rPrChange>
        </w:rPr>
        <w:pPrChange w:id="1297" w:author="Emanuel Covasa - STUDENT" w:date="2024-05-02T16:04:00Z">
          <w:pPr>
            <w:pStyle w:val="p2"/>
            <w:divId w:val="1580409535"/>
          </w:pPr>
        </w:pPrChange>
      </w:pPr>
    </w:p>
    <w:p w14:paraId="515283C7" w14:textId="490582D7" w:rsidR="00F84303" w:rsidRDefault="00F84303" w:rsidP="00415BE4">
      <w:pPr>
        <w:pStyle w:val="ListParagraph"/>
        <w:numPr>
          <w:ilvl w:val="1"/>
          <w:numId w:val="41"/>
        </w:numPr>
        <w:divId w:val="1580409535"/>
        <w:rPr>
          <w:ins w:id="1298" w:author="Emanuel Covasa - STUDENT" w:date="2024-05-02T16:06:00Z"/>
          <w:rFonts w:ascii="Microsoft Sans Serif" w:eastAsiaTheme="minorEastAsia" w:hAnsi="Microsoft Sans Serif" w:cs="Microsoft Sans Serif"/>
          <w:kern w:val="0"/>
          <w:lang w:eastAsia="en-GB"/>
          <w14:ligatures w14:val="none"/>
        </w:rPr>
      </w:pPr>
      <w:ins w:id="1299" w:author="Emanuel Covasa - STUDENT" w:date="2024-05-02T16:04:00Z">
        <w:r w:rsidRPr="009010CF">
          <w:rPr>
            <w:rFonts w:ascii="Microsoft Sans Serif" w:eastAsiaTheme="minorEastAsia" w:hAnsi="Microsoft Sans Serif" w:cs="Microsoft Sans Serif"/>
            <w:kern w:val="0"/>
            <w:lang w:eastAsia="en-GB"/>
            <w14:ligatures w14:val="none"/>
            <w:rPrChange w:id="1300" w:author="Emanuel Covasa - STUDENT" w:date="2024-05-02T16:06:00Z">
              <w:rPr>
                <w:rStyle w:val="s1"/>
              </w:rPr>
            </w:rPrChange>
          </w:rPr>
          <w:t>The table below</w:t>
        </w:r>
      </w:ins>
      <w:ins w:id="1301" w:author="Emanuel Covasa - STUDENT" w:date="2024-05-02T16:11:00Z">
        <w:r w:rsidR="00BC7F89">
          <w:rPr>
            <w:rFonts w:ascii="Microsoft Sans Serif" w:eastAsiaTheme="minorEastAsia" w:hAnsi="Microsoft Sans Serif" w:cs="Microsoft Sans Serif"/>
            <w:kern w:val="0"/>
            <w:lang w:eastAsia="en-GB"/>
            <w14:ligatures w14:val="none"/>
          </w:rPr>
          <w:t xml:space="preserve"> (</w:t>
        </w:r>
      </w:ins>
      <w:ins w:id="1302" w:author="Emanuel Covasa - STUDENT" w:date="2024-05-02T16:12:00Z">
        <w:r w:rsidR="00892D4C">
          <w:rPr>
            <w:rFonts w:ascii="Microsoft Sans Serif" w:eastAsiaTheme="minorEastAsia" w:hAnsi="Microsoft Sans Serif" w:cs="Microsoft Sans Serif"/>
            <w:kern w:val="0"/>
            <w:lang w:eastAsia="en-GB"/>
            <w14:ligatures w14:val="none"/>
          </w:rPr>
          <w:t>F</w:t>
        </w:r>
      </w:ins>
      <w:ins w:id="1303" w:author="Emanuel Covasa - STUDENT" w:date="2024-05-02T16:11:00Z">
        <w:r w:rsidR="00DD22C7">
          <w:rPr>
            <w:rFonts w:ascii="Microsoft Sans Serif" w:eastAsiaTheme="minorEastAsia" w:hAnsi="Microsoft Sans Serif" w:cs="Microsoft Sans Serif"/>
            <w:kern w:val="0"/>
            <w:lang w:eastAsia="en-GB"/>
            <w14:ligatures w14:val="none"/>
          </w:rPr>
          <w:t>igure 13</w:t>
        </w:r>
        <w:r w:rsidR="00892D4C">
          <w:rPr>
            <w:rFonts w:ascii="Microsoft Sans Serif" w:eastAsiaTheme="minorEastAsia" w:hAnsi="Microsoft Sans Serif" w:cs="Microsoft Sans Serif"/>
            <w:kern w:val="0"/>
            <w:lang w:eastAsia="en-GB"/>
            <w14:ligatures w14:val="none"/>
          </w:rPr>
          <w:t>)</w:t>
        </w:r>
      </w:ins>
      <w:ins w:id="1304" w:author="Emanuel Covasa - STUDENT" w:date="2024-05-02T16:04:00Z">
        <w:r w:rsidRPr="009010CF">
          <w:rPr>
            <w:rFonts w:ascii="Microsoft Sans Serif" w:eastAsiaTheme="minorEastAsia" w:hAnsi="Microsoft Sans Serif" w:cs="Microsoft Sans Serif"/>
            <w:kern w:val="0"/>
            <w:lang w:eastAsia="en-GB"/>
            <w14:ligatures w14:val="none"/>
            <w:rPrChange w:id="1305" w:author="Emanuel Covasa - STUDENT" w:date="2024-05-02T16:06:00Z">
              <w:rPr>
                <w:rStyle w:val="s1"/>
              </w:rPr>
            </w:rPrChange>
          </w:rPr>
          <w:t xml:space="preserve"> details each identified risk zone, descriptions of potential risks, their likelihood and impact, and the calculated risk scores. We also outline specific remediation actions to address these concerns, ensuring our project aligns with ethical best practices and promotes user trust and safety. This assessment underscores our ongoing effort to not only innovate but also maintain the highest ethical standards in our operations.</w:t>
        </w:r>
      </w:ins>
    </w:p>
    <w:p w14:paraId="1795C328" w14:textId="77777777" w:rsidR="00DF3A53" w:rsidRPr="00DF3A53" w:rsidRDefault="00DF3A53">
      <w:pPr>
        <w:pStyle w:val="ListParagraph"/>
        <w:divId w:val="1580409535"/>
        <w:rPr>
          <w:ins w:id="1306" w:author="Emanuel Covasa - STUDENT" w:date="2024-05-02T16:06:00Z"/>
          <w:rFonts w:ascii="Microsoft Sans Serif" w:eastAsiaTheme="minorEastAsia" w:hAnsi="Microsoft Sans Serif" w:cs="Microsoft Sans Serif"/>
          <w:kern w:val="0"/>
          <w:lang w:eastAsia="en-GB"/>
          <w14:ligatures w14:val="none"/>
          <w:rPrChange w:id="1307" w:author="Emanuel Covasa - STUDENT" w:date="2024-05-02T16:06:00Z">
            <w:rPr>
              <w:ins w:id="1308" w:author="Emanuel Covasa - STUDENT" w:date="2024-05-02T16:06:00Z"/>
              <w:lang w:eastAsia="en-GB"/>
            </w:rPr>
          </w:rPrChange>
        </w:rPr>
        <w:pPrChange w:id="1309" w:author="Emanuel Covasa - STUDENT" w:date="2024-05-02T16:06:00Z">
          <w:pPr>
            <w:pStyle w:val="ListParagraph"/>
            <w:numPr>
              <w:ilvl w:val="1"/>
              <w:numId w:val="41"/>
            </w:numPr>
            <w:ind w:hanging="360"/>
            <w:divId w:val="1580409535"/>
          </w:pPr>
        </w:pPrChange>
      </w:pPr>
    </w:p>
    <w:p w14:paraId="1688C261" w14:textId="77777777" w:rsidR="00DF3A53" w:rsidRDefault="00DF3A53" w:rsidP="00C507C2">
      <w:pPr>
        <w:divId w:val="1580409535"/>
        <w:rPr>
          <w:ins w:id="1310" w:author="Emanuel Covasa - STUDENT" w:date="2024-05-02T16:06:00Z"/>
          <w:rFonts w:ascii="Microsoft Sans Serif" w:eastAsiaTheme="minorEastAsia" w:hAnsi="Microsoft Sans Serif" w:cs="Microsoft Sans Serif"/>
          <w:kern w:val="0"/>
          <w:lang w:eastAsia="en-GB"/>
          <w14:ligatures w14:val="none"/>
        </w:rPr>
      </w:pPr>
    </w:p>
    <w:p w14:paraId="645BDE9C" w14:textId="77777777" w:rsidR="00C507C2" w:rsidRDefault="00C507C2" w:rsidP="00C507C2">
      <w:pPr>
        <w:divId w:val="1580409535"/>
        <w:rPr>
          <w:ins w:id="1311" w:author="Emanuel Covasa - STUDENT" w:date="2024-05-02T16:06:00Z"/>
          <w:rFonts w:ascii="Microsoft Sans Serif" w:eastAsiaTheme="minorEastAsia" w:hAnsi="Microsoft Sans Serif" w:cs="Microsoft Sans Serif"/>
          <w:kern w:val="0"/>
          <w:lang w:eastAsia="en-GB"/>
          <w14:ligatures w14:val="none"/>
        </w:rPr>
      </w:pPr>
    </w:p>
    <w:p w14:paraId="198DCC06" w14:textId="77777777" w:rsidR="00C507C2" w:rsidRDefault="00C507C2" w:rsidP="00C507C2">
      <w:pPr>
        <w:divId w:val="1580409535"/>
        <w:rPr>
          <w:ins w:id="1312" w:author="Emanuel Covasa - STUDENT" w:date="2024-05-02T16:06:00Z"/>
          <w:rFonts w:ascii="Microsoft Sans Serif" w:eastAsiaTheme="minorEastAsia" w:hAnsi="Microsoft Sans Serif" w:cs="Microsoft Sans Serif"/>
          <w:kern w:val="0"/>
          <w:lang w:eastAsia="en-GB"/>
          <w14:ligatures w14:val="none"/>
        </w:rPr>
      </w:pPr>
    </w:p>
    <w:p w14:paraId="3E9FA50B" w14:textId="030BC3B1" w:rsidR="00C507C2" w:rsidRPr="00C507C2" w:rsidRDefault="00DD1DC9">
      <w:pPr>
        <w:ind w:left="4320"/>
        <w:divId w:val="1580409535"/>
        <w:rPr>
          <w:ins w:id="1313" w:author="Emanuel Covasa - STUDENT" w:date="2024-05-02T16:04:00Z"/>
          <w:rFonts w:ascii="Microsoft Sans Serif" w:hAnsi="Microsoft Sans Serif" w:cs="Microsoft Sans Serif"/>
          <w:rPrChange w:id="1314" w:author="Emanuel Covasa - STUDENT" w:date="2024-05-02T16:06:00Z">
            <w:rPr>
              <w:ins w:id="1315" w:author="Emanuel Covasa - STUDENT" w:date="2024-05-02T16:04:00Z"/>
            </w:rPr>
          </w:rPrChange>
        </w:rPr>
        <w:pPrChange w:id="1316" w:author="Emanuel Covasa - STUDENT" w:date="2024-05-02T16:12:00Z">
          <w:pPr>
            <w:pStyle w:val="p1"/>
            <w:divId w:val="1580409535"/>
          </w:pPr>
        </w:pPrChange>
      </w:pPr>
      <w:ins w:id="1317" w:author="Emanuel Covasa - STUDENT" w:date="2024-05-02T16:06:00Z">
        <w:r w:rsidRPr="001F145A">
          <w:rPr>
            <w:rFonts w:ascii="Arial" w:eastAsiaTheme="minorEastAsia" w:hAnsi="Arial" w:cs="Arial"/>
            <w:i/>
            <w:iCs/>
            <w:noProof/>
            <w:kern w:val="0"/>
            <w:sz w:val="20"/>
            <w:szCs w:val="20"/>
            <w:lang w:eastAsia="en-GB"/>
            <w:rPrChange w:id="1318" w:author="Emanuel Covasa - STUDENT" w:date="2024-05-02T16:12:00Z">
              <w:rPr>
                <w:rFonts w:ascii="Microsoft Sans Serif" w:hAnsi="Microsoft Sans Serif" w:cs="Microsoft Sans Serif"/>
                <w:noProof/>
              </w:rPr>
            </w:rPrChange>
          </w:rPr>
          <w:lastRenderedPageBreak/>
          <w:drawing>
            <wp:anchor distT="0" distB="0" distL="114300" distR="114300" simplePos="0" relativeHeight="251658254" behindDoc="0" locked="0" layoutInCell="1" allowOverlap="1" wp14:anchorId="62AEB21E" wp14:editId="27319F52">
              <wp:simplePos x="0" y="0"/>
              <wp:positionH relativeFrom="column">
                <wp:posOffset>0</wp:posOffset>
              </wp:positionH>
              <wp:positionV relativeFrom="paragraph">
                <wp:posOffset>0</wp:posOffset>
              </wp:positionV>
              <wp:extent cx="5826125" cy="7550150"/>
              <wp:effectExtent l="0" t="0" r="3175"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826125" cy="7550150"/>
                      </a:xfrm>
                      <a:prstGeom prst="rect">
                        <a:avLst/>
                      </a:prstGeom>
                    </pic:spPr>
                  </pic:pic>
                </a:graphicData>
              </a:graphic>
              <wp14:sizeRelV relativeFrom="margin">
                <wp14:pctHeight>0</wp14:pctHeight>
              </wp14:sizeRelV>
            </wp:anchor>
          </w:drawing>
        </w:r>
      </w:ins>
      <w:ins w:id="1319" w:author="Emanuel Covasa - STUDENT" w:date="2024-05-02T16:12:00Z">
        <w:r w:rsidR="00B27921" w:rsidRPr="001F145A">
          <w:rPr>
            <w:rFonts w:ascii="Arial" w:hAnsi="Arial" w:cs="Arial"/>
            <w:i/>
            <w:iCs/>
            <w:sz w:val="20"/>
            <w:szCs w:val="20"/>
            <w:rPrChange w:id="1320" w:author="Emanuel Covasa - STUDENT" w:date="2024-05-02T16:12:00Z">
              <w:rPr>
                <w:rFonts w:ascii="Microsoft Sans Serif" w:hAnsi="Microsoft Sans Serif" w:cs="Microsoft Sans Serif"/>
              </w:rPr>
            </w:rPrChange>
          </w:rPr>
          <w:t xml:space="preserve">Figure </w:t>
        </w:r>
        <w:r w:rsidR="00FD21AC">
          <w:rPr>
            <w:rFonts w:ascii="Arial" w:hAnsi="Arial" w:cs="Arial"/>
            <w:i/>
            <w:iCs/>
            <w:sz w:val="20"/>
            <w:szCs w:val="20"/>
          </w:rPr>
          <w:t>1</w:t>
        </w:r>
        <w:r w:rsidR="000D3D6F">
          <w:rPr>
            <w:rFonts w:ascii="Arial" w:hAnsi="Arial" w:cs="Arial"/>
            <w:i/>
            <w:iCs/>
            <w:sz w:val="20"/>
            <w:szCs w:val="20"/>
          </w:rPr>
          <w:t>3</w:t>
        </w:r>
      </w:ins>
    </w:p>
    <w:p w14:paraId="4F1C2A18" w14:textId="65965483" w:rsidR="00DB34CD" w:rsidRPr="009010CF" w:rsidRDefault="00DB34CD" w:rsidP="004F723E">
      <w:pPr>
        <w:pStyle w:val="Heading1"/>
        <w:rPr>
          <w:ins w:id="1321" w:author="Emanuel Covasa - STUDENT" w:date="2024-05-02T16:02:00Z"/>
          <w:rFonts w:ascii="Microsoft Sans Serif" w:hAnsi="Microsoft Sans Serif" w:cs="Microsoft Sans Serif"/>
          <w:b/>
          <w:bCs/>
          <w:sz w:val="24"/>
          <w:szCs w:val="24"/>
          <w:u w:val="single"/>
          <w:lang w:val="en-GB"/>
          <w:rPrChange w:id="1322" w:author="Emanuel Covasa - STUDENT" w:date="2024-05-02T16:06:00Z">
            <w:rPr>
              <w:ins w:id="1323" w:author="Emanuel Covasa - STUDENT" w:date="2024-05-02T16:02:00Z"/>
              <w:b/>
              <w:bCs/>
              <w:sz w:val="32"/>
              <w:szCs w:val="32"/>
              <w:u w:val="single"/>
              <w:lang w:val="en-GB"/>
            </w:rPr>
          </w:rPrChange>
        </w:rPr>
      </w:pPr>
    </w:p>
    <w:p w14:paraId="50D98009" w14:textId="77777777" w:rsidR="00B61D33" w:rsidRDefault="00B61D33" w:rsidP="004F723E">
      <w:pPr>
        <w:pStyle w:val="Heading1"/>
        <w:rPr>
          <w:ins w:id="1324" w:author="Emanuel Covasa - STUDENT" w:date="2024-05-02T16:02:00Z"/>
          <w:b/>
          <w:bCs/>
          <w:sz w:val="32"/>
          <w:szCs w:val="32"/>
          <w:u w:val="single"/>
          <w:lang w:val="en-GB"/>
        </w:rPr>
      </w:pPr>
    </w:p>
    <w:p w14:paraId="60EB00FD" w14:textId="5995548D" w:rsidR="00892E42" w:rsidRDefault="00892E42" w:rsidP="004F723E">
      <w:pPr>
        <w:pStyle w:val="Heading1"/>
        <w:rPr>
          <w:ins w:id="1325" w:author="Emanuel Covasa - STUDENT" w:date="2024-05-02T16:07:00Z"/>
          <w:b/>
          <w:bCs/>
          <w:sz w:val="32"/>
          <w:szCs w:val="32"/>
          <w:u w:val="single"/>
          <w:lang w:val="en-GB"/>
        </w:rPr>
      </w:pPr>
      <w:bookmarkStart w:id="1326" w:name="_Toc165561382"/>
      <w:r w:rsidRPr="003129F6">
        <w:rPr>
          <w:b/>
          <w:bCs/>
          <w:sz w:val="32"/>
          <w:szCs w:val="32"/>
          <w:u w:val="single"/>
          <w:lang w:val="en-GB"/>
        </w:rPr>
        <w:t>Usage</w:t>
      </w:r>
      <w:r w:rsidR="00277860" w:rsidRPr="003129F6">
        <w:rPr>
          <w:b/>
          <w:bCs/>
          <w:sz w:val="32"/>
          <w:szCs w:val="32"/>
          <w:u w:val="single"/>
          <w:lang w:val="en-GB"/>
        </w:rPr>
        <w:t>:</w:t>
      </w:r>
      <w:bookmarkEnd w:id="1280"/>
      <w:bookmarkEnd w:id="1326"/>
    </w:p>
    <w:p w14:paraId="0100404D" w14:textId="77777777" w:rsidR="00AE3014" w:rsidRPr="00AE3014" w:rsidRDefault="00AE3014">
      <w:pPr>
        <w:rPr>
          <w:lang w:val="en-GB"/>
          <w:rPrChange w:id="1327" w:author="Emanuel Covasa - STUDENT" w:date="2024-05-02T16:07:00Z">
            <w:rPr>
              <w:b/>
              <w:bCs/>
              <w:sz w:val="32"/>
              <w:szCs w:val="32"/>
              <w:u w:val="single"/>
              <w:lang w:val="en-GB"/>
            </w:rPr>
          </w:rPrChange>
        </w:rPr>
        <w:pPrChange w:id="1328" w:author="Emanuel Covasa - STUDENT" w:date="2024-05-02T16:07:00Z">
          <w:pPr>
            <w:pStyle w:val="Heading1"/>
          </w:pPr>
        </w:pPrChange>
      </w:pPr>
    </w:p>
    <w:p w14:paraId="3291CBC5" w14:textId="4102763E" w:rsidR="00892E42" w:rsidRPr="003129F6" w:rsidRDefault="00892E42">
      <w:pPr>
        <w:pStyle w:val="Heading2"/>
        <w:numPr>
          <w:ilvl w:val="1"/>
          <w:numId w:val="41"/>
        </w:numPr>
        <w:rPr>
          <w:b/>
          <w:bCs/>
          <w:sz w:val="28"/>
          <w:szCs w:val="28"/>
          <w:lang w:val="en-GB"/>
        </w:rPr>
        <w:pPrChange w:id="1329" w:author="Emanuel Covasa - STUDENT" w:date="2024-05-02T15:39:00Z">
          <w:pPr>
            <w:pStyle w:val="Heading2"/>
          </w:pPr>
        </w:pPrChange>
      </w:pPr>
      <w:bookmarkStart w:id="1330" w:name="_Toc165398048"/>
      <w:bookmarkStart w:id="1331" w:name="_Toc165561383"/>
      <w:r w:rsidRPr="003129F6">
        <w:rPr>
          <w:b/>
          <w:bCs/>
          <w:sz w:val="28"/>
          <w:szCs w:val="28"/>
          <w:lang w:val="en-GB"/>
        </w:rPr>
        <w:t>Main Functions</w:t>
      </w:r>
      <w:r w:rsidR="00277860" w:rsidRPr="003129F6">
        <w:rPr>
          <w:b/>
          <w:bCs/>
          <w:sz w:val="28"/>
          <w:szCs w:val="28"/>
          <w:lang w:val="en-GB"/>
        </w:rPr>
        <w:t>:</w:t>
      </w:r>
      <w:bookmarkEnd w:id="1330"/>
      <w:bookmarkEnd w:id="1331"/>
    </w:p>
    <w:p w14:paraId="7BB0ABFA" w14:textId="77777777" w:rsidR="00277860" w:rsidRPr="00892E42" w:rsidRDefault="00277860" w:rsidP="00892E42">
      <w:pPr>
        <w:autoSpaceDE w:val="0"/>
        <w:autoSpaceDN w:val="0"/>
        <w:adjustRightInd w:val="0"/>
        <w:rPr>
          <w:rFonts w:ascii="Microsoft Sans Serif" w:hAnsi="Microsoft Sans Serif" w:cs="Microsoft Sans Serif"/>
          <w:b/>
          <w:bCs/>
          <w:kern w:val="0"/>
          <w:lang w:val="en-GB"/>
        </w:rPr>
      </w:pPr>
    </w:p>
    <w:p w14:paraId="1E430096" w14:textId="6F705C85" w:rsidR="00892E42" w:rsidRPr="00BB4CF3" w:rsidRDefault="00892E42" w:rsidP="00892E42">
      <w:pPr>
        <w:autoSpaceDE w:val="0"/>
        <w:autoSpaceDN w:val="0"/>
        <w:adjustRightInd w:val="0"/>
        <w:rPr>
          <w:rFonts w:ascii="Microsoft Sans Serif" w:hAnsi="Microsoft Sans Serif" w:cs="Microsoft Sans Serif"/>
          <w:i/>
          <w:iCs/>
          <w:kern w:val="0"/>
          <w:lang w:val="en-GB"/>
        </w:rPr>
      </w:pPr>
      <w:r w:rsidRPr="00BB4CF3">
        <w:rPr>
          <w:rFonts w:ascii="Microsoft Sans Serif" w:hAnsi="Microsoft Sans Serif" w:cs="Microsoft Sans Serif"/>
          <w:i/>
          <w:iCs/>
          <w:kern w:val="0"/>
          <w:lang w:val="en-GB"/>
        </w:rPr>
        <w:t>Water Intake Recording</w:t>
      </w:r>
    </w:p>
    <w:p w14:paraId="0B7A40EE" w14:textId="75D7B525"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Last Intake Display:</w:t>
      </w:r>
      <w:r w:rsidRPr="00277860">
        <w:rPr>
          <w:rFonts w:ascii="Microsoft Sans Serif" w:hAnsi="Microsoft Sans Serif" w:cs="Microsoft Sans Serif"/>
          <w:kern w:val="0"/>
          <w:lang w:val="en-GB"/>
        </w:rPr>
        <w:t xml:space="preserve"> Each water intake is immediately displayed in millilitres for the user's reference.</w:t>
      </w:r>
    </w:p>
    <w:p w14:paraId="6C19940B" w14:textId="49F04EC2"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Data Storage:</w:t>
      </w:r>
      <w:r w:rsidRPr="00277860">
        <w:rPr>
          <w:rFonts w:ascii="Microsoft Sans Serif" w:hAnsi="Microsoft Sans Serif" w:cs="Microsoft Sans Serif"/>
          <w:kern w:val="0"/>
          <w:lang w:val="en-GB"/>
        </w:rPr>
        <w:t xml:space="preserve"> The system records and stores the volume of water consumed during each drinking session.</w:t>
      </w:r>
    </w:p>
    <w:p w14:paraId="2C5162EF" w14:textId="7D88429C" w:rsidR="00892E42" w:rsidRPr="00BB4CF3" w:rsidRDefault="00892E42" w:rsidP="00892E42">
      <w:pPr>
        <w:autoSpaceDE w:val="0"/>
        <w:autoSpaceDN w:val="0"/>
        <w:adjustRightInd w:val="0"/>
        <w:rPr>
          <w:rFonts w:ascii="Microsoft Sans Serif" w:hAnsi="Microsoft Sans Serif" w:cs="Microsoft Sans Serif"/>
          <w:i/>
          <w:iCs/>
          <w:kern w:val="0"/>
          <w:lang w:val="en-GB"/>
        </w:rPr>
      </w:pPr>
      <w:r w:rsidRPr="00BB4CF3">
        <w:rPr>
          <w:rFonts w:ascii="Microsoft Sans Serif" w:hAnsi="Microsoft Sans Serif" w:cs="Microsoft Sans Serif"/>
          <w:i/>
          <w:iCs/>
          <w:kern w:val="0"/>
          <w:lang w:val="en-GB"/>
        </w:rPr>
        <w:t>Timer with Alarm</w:t>
      </w:r>
    </w:p>
    <w:p w14:paraId="494D24E5" w14:textId="7FE44618"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Hydration Reminder:</w:t>
      </w:r>
      <w:r w:rsidRPr="00277860">
        <w:rPr>
          <w:rFonts w:ascii="Microsoft Sans Serif" w:hAnsi="Microsoft Sans Serif" w:cs="Microsoft Sans Serif"/>
          <w:kern w:val="0"/>
          <w:lang w:val="en-GB"/>
        </w:rPr>
        <w:t xml:space="preserve"> An alarm sounds at pre-set intervals to prompt the user to drink water.</w:t>
      </w:r>
    </w:p>
    <w:p w14:paraId="2F8D3644" w14:textId="5AE78B22"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Customisation:</w:t>
      </w:r>
      <w:r w:rsidRPr="00277860">
        <w:rPr>
          <w:rFonts w:ascii="Microsoft Sans Serif" w:hAnsi="Microsoft Sans Serif" w:cs="Microsoft Sans Serif"/>
          <w:kern w:val="0"/>
          <w:lang w:val="en-GB"/>
        </w:rPr>
        <w:t xml:space="preserve"> The reminder period and alarm tone are adjustable through the menu mode.</w:t>
      </w:r>
    </w:p>
    <w:p w14:paraId="576796B5"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Sleep Mode</w:t>
      </w:r>
    </w:p>
    <w:p w14:paraId="3C0D8CF3" w14:textId="14726A23"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Energy Conservation:</w:t>
      </w:r>
      <w:r w:rsidRPr="00277860">
        <w:rPr>
          <w:rFonts w:ascii="Microsoft Sans Serif" w:hAnsi="Microsoft Sans Serif" w:cs="Microsoft Sans Serif"/>
          <w:kern w:val="0"/>
          <w:lang w:val="en-GB"/>
        </w:rPr>
        <w:t xml:space="preserve"> The display screen turns off to conserve energy, while the reminder timer remains active.</w:t>
      </w:r>
    </w:p>
    <w:p w14:paraId="6EE50F08" w14:textId="08AB66FF"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b/>
          <w:bCs/>
          <w:kern w:val="0"/>
          <w:lang w:val="en-GB"/>
        </w:rPr>
        <w:t>Activation:</w:t>
      </w:r>
      <w:r w:rsidRPr="00277860">
        <w:rPr>
          <w:rFonts w:ascii="Microsoft Sans Serif" w:hAnsi="Microsoft Sans Serif" w:cs="Microsoft Sans Serif"/>
          <w:kern w:val="0"/>
          <w:lang w:val="en-GB"/>
        </w:rPr>
        <w:t xml:space="preserve"> Sleep mode is automatically overridden by the alarm, any button press, or when the bottle is lifted.</w:t>
      </w:r>
    </w:p>
    <w:p w14:paraId="647E8E0E"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Menu Mode</w:t>
      </w:r>
    </w:p>
    <w:p w14:paraId="661C9B81" w14:textId="2F9160DE" w:rsidR="00892E42" w:rsidRPr="00277860" w:rsidDel="006239DF" w:rsidRDefault="00892E42" w:rsidP="00277860">
      <w:pPr>
        <w:pStyle w:val="ListParagraph"/>
        <w:numPr>
          <w:ilvl w:val="0"/>
          <w:numId w:val="37"/>
        </w:numPr>
        <w:autoSpaceDE w:val="0"/>
        <w:autoSpaceDN w:val="0"/>
        <w:adjustRightInd w:val="0"/>
        <w:rPr>
          <w:del w:id="1332" w:author="Emanuel Covasa" w:date="2024-04-30T23:12:00Z"/>
          <w:rFonts w:ascii="Microsoft Sans Serif" w:hAnsi="Microsoft Sans Serif" w:cs="Microsoft Sans Serif"/>
          <w:kern w:val="0"/>
          <w:lang w:val="en-GB"/>
        </w:rPr>
      </w:pPr>
      <w:r w:rsidRPr="00277860">
        <w:rPr>
          <w:rFonts w:ascii="Microsoft Sans Serif" w:hAnsi="Microsoft Sans Serif" w:cs="Microsoft Sans Serif"/>
          <w:b/>
          <w:bCs/>
          <w:kern w:val="0"/>
          <w:lang w:val="en-GB"/>
        </w:rPr>
        <w:t>Program Customisation:</w:t>
      </w:r>
      <w:r w:rsidRPr="00277860">
        <w:rPr>
          <w:rFonts w:ascii="Microsoft Sans Serif" w:hAnsi="Microsoft Sans Serif" w:cs="Microsoft Sans Serif"/>
          <w:kern w:val="0"/>
          <w:lang w:val="en-GB"/>
        </w:rPr>
        <w:t xml:space="preserve"> Users can personalise program settings, including background colour and alarm tone.</w:t>
      </w:r>
    </w:p>
    <w:p w14:paraId="72869DB2" w14:textId="77777777" w:rsidR="00892E42" w:rsidRPr="000A1CFC" w:rsidRDefault="00892E42">
      <w:pPr>
        <w:pStyle w:val="ListParagraph"/>
        <w:autoSpaceDE w:val="0"/>
        <w:autoSpaceDN w:val="0"/>
        <w:adjustRightInd w:val="0"/>
        <w:rPr>
          <w:rFonts w:ascii="Microsoft Sans Serif" w:hAnsi="Microsoft Sans Serif" w:cs="Microsoft Sans Serif"/>
          <w:kern w:val="0"/>
          <w:lang w:val="en-GB"/>
          <w:rPrChange w:id="1333" w:author="Emanuel Covasa - STUDENT" w:date="2024-05-02T16:07:00Z">
            <w:rPr>
              <w:lang w:val="en-GB"/>
            </w:rPr>
          </w:rPrChange>
        </w:rPr>
        <w:pPrChange w:id="1334" w:author="Emanuel Covasa - STUDENT" w:date="2024-05-02T16:07:00Z">
          <w:pPr>
            <w:autoSpaceDE w:val="0"/>
            <w:autoSpaceDN w:val="0"/>
            <w:adjustRightInd w:val="0"/>
          </w:pPr>
        </w:pPrChange>
      </w:pPr>
    </w:p>
    <w:p w14:paraId="315C9CD7" w14:textId="3F59EA87" w:rsidR="00892E42" w:rsidRPr="003129F6" w:rsidRDefault="00277860">
      <w:pPr>
        <w:pStyle w:val="Heading2"/>
        <w:numPr>
          <w:ilvl w:val="0"/>
          <w:numId w:val="37"/>
        </w:numPr>
        <w:rPr>
          <w:b/>
          <w:bCs/>
          <w:sz w:val="28"/>
          <w:szCs w:val="28"/>
          <w:lang w:val="en-GB"/>
        </w:rPr>
        <w:pPrChange w:id="1335" w:author="Emanuel Covasa - STUDENT" w:date="2024-05-02T15:39:00Z">
          <w:pPr>
            <w:pStyle w:val="Heading2"/>
          </w:pPr>
        </w:pPrChange>
      </w:pPr>
      <w:bookmarkStart w:id="1336" w:name="_Toc165398049"/>
      <w:bookmarkStart w:id="1337" w:name="_Toc165561384"/>
      <w:r w:rsidRPr="003129F6">
        <w:rPr>
          <w:b/>
          <w:bCs/>
          <w:sz w:val="28"/>
          <w:szCs w:val="28"/>
          <w:lang w:val="en-GB"/>
        </w:rPr>
        <w:t>Start-up</w:t>
      </w:r>
      <w:r w:rsidR="00892E42" w:rsidRPr="003129F6">
        <w:rPr>
          <w:b/>
          <w:bCs/>
          <w:sz w:val="28"/>
          <w:szCs w:val="28"/>
          <w:lang w:val="en-GB"/>
        </w:rPr>
        <w:t xml:space="preserve"> Procedure</w:t>
      </w:r>
      <w:r w:rsidRPr="003129F6">
        <w:rPr>
          <w:b/>
          <w:bCs/>
          <w:sz w:val="28"/>
          <w:szCs w:val="28"/>
          <w:lang w:val="en-GB"/>
        </w:rPr>
        <w:t>:</w:t>
      </w:r>
      <w:bookmarkEnd w:id="1336"/>
      <w:bookmarkEnd w:id="1337"/>
    </w:p>
    <w:p w14:paraId="48F9C297" w14:textId="1384D77C" w:rsid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 xml:space="preserve">Upon </w:t>
      </w:r>
      <w:r w:rsidR="00277860" w:rsidRPr="00892E42">
        <w:rPr>
          <w:rFonts w:ascii="Microsoft Sans Serif" w:hAnsi="Microsoft Sans Serif" w:cs="Microsoft Sans Serif"/>
          <w:kern w:val="0"/>
          <w:lang w:val="en-GB"/>
        </w:rPr>
        <w:t>start-up</w:t>
      </w:r>
      <w:r w:rsidRPr="00892E42">
        <w:rPr>
          <w:rFonts w:ascii="Microsoft Sans Serif" w:hAnsi="Microsoft Sans Serif" w:cs="Microsoft Sans Serif"/>
          <w:kern w:val="0"/>
          <w:lang w:val="en-GB"/>
        </w:rPr>
        <w:t>, the system prompts the user to clear the platform and then place the water bottle on it to initialise the tracking process.</w:t>
      </w:r>
    </w:p>
    <w:p w14:paraId="0AAA30DC" w14:textId="77777777" w:rsidR="008E53EE" w:rsidRPr="00892E42" w:rsidRDefault="008E53EE" w:rsidP="00892E42">
      <w:pPr>
        <w:autoSpaceDE w:val="0"/>
        <w:autoSpaceDN w:val="0"/>
        <w:adjustRightInd w:val="0"/>
        <w:rPr>
          <w:rFonts w:ascii="Microsoft Sans Serif" w:hAnsi="Microsoft Sans Serif" w:cs="Microsoft Sans Serif"/>
          <w:kern w:val="0"/>
          <w:lang w:val="en-GB"/>
        </w:rPr>
      </w:pPr>
    </w:p>
    <w:p w14:paraId="30AAF692"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Main Screen Interaction</w:t>
      </w:r>
    </w:p>
    <w:p w14:paraId="29C1FF1B" w14:textId="46175DD9"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CB3ECC">
        <w:rPr>
          <w:rFonts w:ascii="Microsoft Sans Serif" w:hAnsi="Microsoft Sans Serif" w:cs="Microsoft Sans Serif"/>
          <w:b/>
          <w:bCs/>
          <w:kern w:val="0"/>
          <w:lang w:val="en-GB"/>
        </w:rPr>
        <w:t>To record water intake:</w:t>
      </w:r>
      <w:r w:rsidRPr="00277860">
        <w:rPr>
          <w:rFonts w:ascii="Microsoft Sans Serif" w:hAnsi="Microsoft Sans Serif" w:cs="Microsoft Sans Serif"/>
          <w:kern w:val="0"/>
          <w:lang w:val="en-GB"/>
        </w:rPr>
        <w:t xml:space="preserve"> Lift the bottle, drink, then replace the bottle and press the red button.</w:t>
      </w:r>
    </w:p>
    <w:p w14:paraId="12646DE7" w14:textId="387C8E2B"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CB3ECC">
        <w:rPr>
          <w:rFonts w:ascii="Microsoft Sans Serif" w:hAnsi="Microsoft Sans Serif" w:cs="Microsoft Sans Serif"/>
          <w:b/>
          <w:bCs/>
          <w:kern w:val="0"/>
          <w:lang w:val="en-GB"/>
        </w:rPr>
        <w:t>To activate sleep mode:</w:t>
      </w:r>
      <w:r w:rsidRPr="00277860">
        <w:rPr>
          <w:rFonts w:ascii="Microsoft Sans Serif" w:hAnsi="Microsoft Sans Serif" w:cs="Microsoft Sans Serif"/>
          <w:kern w:val="0"/>
          <w:lang w:val="en-GB"/>
        </w:rPr>
        <w:t xml:space="preserve"> Press the blue button.</w:t>
      </w:r>
    </w:p>
    <w:p w14:paraId="31D8E826" w14:textId="59A1199D"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CB3ECC">
        <w:rPr>
          <w:rFonts w:ascii="Microsoft Sans Serif" w:hAnsi="Microsoft Sans Serif" w:cs="Microsoft Sans Serif"/>
          <w:b/>
          <w:bCs/>
          <w:kern w:val="0"/>
          <w:lang w:val="en-GB"/>
        </w:rPr>
        <w:t>To access the menu:</w:t>
      </w:r>
      <w:r w:rsidRPr="00277860">
        <w:rPr>
          <w:rFonts w:ascii="Microsoft Sans Serif" w:hAnsi="Microsoft Sans Serif" w:cs="Microsoft Sans Serif"/>
          <w:kern w:val="0"/>
          <w:lang w:val="en-GB"/>
        </w:rPr>
        <w:t xml:space="preserve"> Simultaneously press the red and blue buttons.</w:t>
      </w:r>
    </w:p>
    <w:p w14:paraId="694EBA3E"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Sleep Mode Activation and Deactivation</w:t>
      </w:r>
    </w:p>
    <w:p w14:paraId="0C4BBE75" w14:textId="27CC8EC0"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A47974">
        <w:rPr>
          <w:rFonts w:ascii="Microsoft Sans Serif" w:hAnsi="Microsoft Sans Serif" w:cs="Microsoft Sans Serif"/>
          <w:b/>
          <w:bCs/>
          <w:kern w:val="0"/>
          <w:lang w:val="en-GB"/>
        </w:rPr>
        <w:t>Enter sleep mode</w:t>
      </w:r>
      <w:r w:rsidR="00A47974">
        <w:rPr>
          <w:rFonts w:ascii="Microsoft Sans Serif" w:hAnsi="Microsoft Sans Serif" w:cs="Microsoft Sans Serif"/>
          <w:kern w:val="0"/>
          <w:lang w:val="en-GB"/>
        </w:rPr>
        <w:t>:</w:t>
      </w:r>
      <w:r w:rsidRPr="00277860">
        <w:rPr>
          <w:rFonts w:ascii="Microsoft Sans Serif" w:hAnsi="Microsoft Sans Serif" w:cs="Microsoft Sans Serif"/>
          <w:kern w:val="0"/>
          <w:lang w:val="en-GB"/>
        </w:rPr>
        <w:t xml:space="preserve"> by pressing the blue button.</w:t>
      </w:r>
    </w:p>
    <w:p w14:paraId="50D6517D" w14:textId="6D8D3117"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A47974">
        <w:rPr>
          <w:rFonts w:ascii="Microsoft Sans Serif" w:hAnsi="Microsoft Sans Serif" w:cs="Microsoft Sans Serif"/>
          <w:b/>
          <w:bCs/>
          <w:kern w:val="0"/>
          <w:lang w:val="en-GB"/>
        </w:rPr>
        <w:t>Exit</w:t>
      </w:r>
      <w:r w:rsidR="00A47974">
        <w:rPr>
          <w:rFonts w:ascii="Microsoft Sans Serif" w:hAnsi="Microsoft Sans Serif" w:cs="Microsoft Sans Serif"/>
          <w:b/>
          <w:bCs/>
          <w:kern w:val="0"/>
          <w:lang w:val="en-GB"/>
        </w:rPr>
        <w:t>:</w:t>
      </w:r>
      <w:r w:rsidRPr="00277860">
        <w:rPr>
          <w:rFonts w:ascii="Microsoft Sans Serif" w:hAnsi="Microsoft Sans Serif" w:cs="Microsoft Sans Serif"/>
          <w:kern w:val="0"/>
          <w:lang w:val="en-GB"/>
        </w:rPr>
        <w:t xml:space="preserve"> by pressing any button, lifting the bottle, or when the reminder alarm activates.</w:t>
      </w:r>
    </w:p>
    <w:p w14:paraId="49011116"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Menu Mode Access and Navigation</w:t>
      </w:r>
    </w:p>
    <w:p w14:paraId="48F94951" w14:textId="5CA13B49"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A47974">
        <w:rPr>
          <w:rFonts w:ascii="Microsoft Sans Serif" w:hAnsi="Microsoft Sans Serif" w:cs="Microsoft Sans Serif"/>
          <w:b/>
          <w:bCs/>
          <w:kern w:val="0"/>
          <w:lang w:val="en-GB"/>
        </w:rPr>
        <w:t>Enter</w:t>
      </w:r>
      <w:r w:rsidR="00A47974">
        <w:rPr>
          <w:rFonts w:ascii="Microsoft Sans Serif" w:hAnsi="Microsoft Sans Serif" w:cs="Microsoft Sans Serif"/>
          <w:b/>
          <w:bCs/>
          <w:kern w:val="0"/>
          <w:lang w:val="en-GB"/>
        </w:rPr>
        <w:t>:</w:t>
      </w:r>
      <w:r w:rsidRPr="00277860">
        <w:rPr>
          <w:rFonts w:ascii="Microsoft Sans Serif" w:hAnsi="Microsoft Sans Serif" w:cs="Microsoft Sans Serif"/>
          <w:kern w:val="0"/>
          <w:lang w:val="en-GB"/>
        </w:rPr>
        <w:t xml:space="preserve"> by pressing both buttons together.</w:t>
      </w:r>
    </w:p>
    <w:p w14:paraId="1E7E777A" w14:textId="73E4817E"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A47974">
        <w:rPr>
          <w:rFonts w:ascii="Microsoft Sans Serif" w:hAnsi="Microsoft Sans Serif" w:cs="Microsoft Sans Serif"/>
          <w:b/>
          <w:bCs/>
          <w:kern w:val="0"/>
          <w:lang w:val="en-GB"/>
        </w:rPr>
        <w:t>Navigate</w:t>
      </w:r>
      <w:r w:rsidR="00A47974">
        <w:rPr>
          <w:rFonts w:ascii="Microsoft Sans Serif" w:hAnsi="Microsoft Sans Serif" w:cs="Microsoft Sans Serif"/>
          <w:b/>
          <w:bCs/>
          <w:kern w:val="0"/>
          <w:lang w:val="en-GB"/>
        </w:rPr>
        <w:t>:</w:t>
      </w:r>
      <w:r w:rsidRPr="00277860">
        <w:rPr>
          <w:rFonts w:ascii="Microsoft Sans Serif" w:hAnsi="Microsoft Sans Serif" w:cs="Microsoft Sans Serif"/>
          <w:kern w:val="0"/>
          <w:lang w:val="en-GB"/>
        </w:rPr>
        <w:t xml:space="preserve"> </w:t>
      </w:r>
      <w:r w:rsidR="00A47974">
        <w:rPr>
          <w:rFonts w:ascii="Microsoft Sans Serif" w:hAnsi="Microsoft Sans Serif" w:cs="Microsoft Sans Serif"/>
          <w:kern w:val="0"/>
          <w:lang w:val="en-GB"/>
        </w:rPr>
        <w:t>using</w:t>
      </w:r>
      <w:r w:rsidRPr="00277860">
        <w:rPr>
          <w:rFonts w:ascii="Microsoft Sans Serif" w:hAnsi="Microsoft Sans Serif" w:cs="Microsoft Sans Serif"/>
          <w:kern w:val="0"/>
          <w:lang w:val="en-GB"/>
        </w:rPr>
        <w:t xml:space="preserve"> the blue button to cycle through options or the red button to select an option.</w:t>
      </w:r>
    </w:p>
    <w:p w14:paraId="30F82EC6" w14:textId="637411EF" w:rsidR="00C97F62" w:rsidRPr="004F723E" w:rsidRDefault="00892E42" w:rsidP="00892E42">
      <w:pPr>
        <w:pStyle w:val="ListParagraph"/>
        <w:numPr>
          <w:ilvl w:val="0"/>
          <w:numId w:val="37"/>
        </w:numPr>
        <w:autoSpaceDE w:val="0"/>
        <w:autoSpaceDN w:val="0"/>
        <w:adjustRightInd w:val="0"/>
        <w:rPr>
          <w:rFonts w:ascii="Microsoft Sans Serif" w:hAnsi="Microsoft Sans Serif" w:cs="Microsoft Sans Serif"/>
          <w:kern w:val="0"/>
          <w:lang w:val="en-GB"/>
        </w:rPr>
      </w:pPr>
      <w:r w:rsidRPr="00A47974">
        <w:rPr>
          <w:rFonts w:ascii="Microsoft Sans Serif" w:hAnsi="Microsoft Sans Serif" w:cs="Microsoft Sans Serif"/>
          <w:b/>
          <w:bCs/>
          <w:kern w:val="0"/>
          <w:lang w:val="en-GB"/>
        </w:rPr>
        <w:lastRenderedPageBreak/>
        <w:t>To exit</w:t>
      </w:r>
      <w:r w:rsidR="00B81D5E">
        <w:rPr>
          <w:rFonts w:ascii="Microsoft Sans Serif" w:hAnsi="Microsoft Sans Serif" w:cs="Microsoft Sans Serif"/>
          <w:kern w:val="0"/>
          <w:lang w:val="en-GB"/>
        </w:rPr>
        <w:t>:</w:t>
      </w:r>
      <w:r w:rsidRPr="00277860">
        <w:rPr>
          <w:rFonts w:ascii="Microsoft Sans Serif" w:hAnsi="Microsoft Sans Serif" w:cs="Microsoft Sans Serif"/>
          <w:kern w:val="0"/>
          <w:lang w:val="en-GB"/>
        </w:rPr>
        <w:t xml:space="preserve"> press both buttons simultaneously.</w:t>
      </w:r>
    </w:p>
    <w:p w14:paraId="1E4018B4" w14:textId="77777777" w:rsidR="00052FF4" w:rsidRDefault="00052FF4" w:rsidP="00892E42">
      <w:pPr>
        <w:autoSpaceDE w:val="0"/>
        <w:autoSpaceDN w:val="0"/>
        <w:adjustRightInd w:val="0"/>
        <w:rPr>
          <w:rFonts w:ascii="Microsoft Sans Serif" w:hAnsi="Microsoft Sans Serif" w:cs="Microsoft Sans Serif"/>
          <w:b/>
          <w:bCs/>
          <w:kern w:val="0"/>
          <w:u w:val="single"/>
          <w:lang w:val="en-GB"/>
        </w:rPr>
      </w:pPr>
    </w:p>
    <w:p w14:paraId="7789C9CD" w14:textId="643DE599" w:rsidR="00892E42" w:rsidRPr="003129F6" w:rsidDel="006239DF" w:rsidRDefault="001C580E" w:rsidP="003129F6">
      <w:pPr>
        <w:pStyle w:val="Heading2"/>
        <w:rPr>
          <w:del w:id="1338" w:author="Emanuel Covasa" w:date="2024-04-30T23:12:00Z"/>
          <w:b/>
          <w:bCs/>
          <w:sz w:val="28"/>
          <w:szCs w:val="28"/>
          <w:lang w:val="en-GB"/>
        </w:rPr>
      </w:pPr>
      <w:bookmarkStart w:id="1339" w:name="_Toc165561385"/>
      <w:ins w:id="1340" w:author="Emanuel Covasa - STUDENT" w:date="2024-05-02T15:36:00Z">
        <w:r>
          <w:rPr>
            <w:b/>
            <w:bCs/>
            <w:sz w:val="28"/>
            <w:szCs w:val="28"/>
            <w:lang w:val="en-GB"/>
          </w:rPr>
          <w:t>-</w:t>
        </w:r>
        <w:r>
          <w:rPr>
            <w:b/>
            <w:bCs/>
            <w:sz w:val="28"/>
            <w:szCs w:val="28"/>
            <w:lang w:val="en-GB"/>
          </w:rPr>
          <w:tab/>
        </w:r>
      </w:ins>
      <w:bookmarkStart w:id="1341" w:name="_Toc165398050"/>
      <w:r w:rsidR="00892E42" w:rsidRPr="003129F6">
        <w:rPr>
          <w:b/>
          <w:bCs/>
          <w:sz w:val="28"/>
          <w:szCs w:val="28"/>
          <w:lang w:val="en-GB"/>
        </w:rPr>
        <w:t>Menu Mode Options</w:t>
      </w:r>
      <w:r w:rsidR="00277860" w:rsidRPr="003129F6">
        <w:rPr>
          <w:b/>
          <w:bCs/>
          <w:sz w:val="28"/>
          <w:szCs w:val="28"/>
          <w:lang w:val="en-GB"/>
        </w:rPr>
        <w:t>:</w:t>
      </w:r>
      <w:bookmarkEnd w:id="1339"/>
      <w:bookmarkEnd w:id="1341"/>
    </w:p>
    <w:p w14:paraId="17026B48" w14:textId="77777777" w:rsidR="008E53EE" w:rsidRPr="00892E42" w:rsidRDefault="008E53EE">
      <w:pPr>
        <w:pStyle w:val="Heading2"/>
        <w:rPr>
          <w:lang w:val="en-GB"/>
        </w:rPr>
        <w:pPrChange w:id="1342" w:author="Emanuel Covasa" w:date="2024-04-30T23:12:00Z">
          <w:pPr>
            <w:autoSpaceDE w:val="0"/>
            <w:autoSpaceDN w:val="0"/>
            <w:adjustRightInd w:val="0"/>
          </w:pPr>
        </w:pPrChange>
      </w:pPr>
    </w:p>
    <w:p w14:paraId="7C0FBEF2"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Timer Setup</w:t>
      </w:r>
    </w:p>
    <w:p w14:paraId="031D4553" w14:textId="19A9B96A"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Increment timer by 30 minutes with the blue button, decrease with the red button.</w:t>
      </w:r>
    </w:p>
    <w:p w14:paraId="14F93AED" w14:textId="78EE0703"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Save and exit by pressing both buttons together. If the timer is set to zero, the previous interval will be retained.</w:t>
      </w:r>
    </w:p>
    <w:p w14:paraId="38564B4D"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Do Not Disturb</w:t>
      </w:r>
    </w:p>
    <w:p w14:paraId="6193921A" w14:textId="5A0EFAAD"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Toggle on or off with the blue button.</w:t>
      </w:r>
    </w:p>
    <w:p w14:paraId="7558D412" w14:textId="2DA2B3E3"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Confirm and exit with the red button.</w:t>
      </w:r>
    </w:p>
    <w:p w14:paraId="6BCCB491" w14:textId="77777777"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Change Song</w:t>
      </w:r>
    </w:p>
    <w:p w14:paraId="27380C99" w14:textId="51584DE8"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Navigate categories with the blue button and select with the red button.</w:t>
      </w:r>
    </w:p>
    <w:p w14:paraId="2C480F0B" w14:textId="5B8EFD97"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Within the song menu, cycle through songs with the blue button and select with the red button to exit.</w:t>
      </w:r>
    </w:p>
    <w:p w14:paraId="6375DB15" w14:textId="0B979E8C" w:rsidR="00892E42" w:rsidRPr="00B951D0" w:rsidRDefault="00892E42" w:rsidP="00892E42">
      <w:pPr>
        <w:autoSpaceDE w:val="0"/>
        <w:autoSpaceDN w:val="0"/>
        <w:adjustRightInd w:val="0"/>
        <w:rPr>
          <w:rFonts w:ascii="Microsoft Sans Serif" w:hAnsi="Microsoft Sans Serif" w:cs="Microsoft Sans Serif"/>
          <w:i/>
          <w:iCs/>
          <w:kern w:val="0"/>
          <w:lang w:val="en-GB"/>
        </w:rPr>
      </w:pPr>
      <w:r w:rsidRPr="00B951D0">
        <w:rPr>
          <w:rFonts w:ascii="Microsoft Sans Serif" w:hAnsi="Microsoft Sans Serif" w:cs="Microsoft Sans Serif"/>
          <w:i/>
          <w:iCs/>
          <w:kern w:val="0"/>
          <w:lang w:val="en-GB"/>
        </w:rPr>
        <w:t xml:space="preserve">Change </w:t>
      </w:r>
      <w:r w:rsidR="008E53EE" w:rsidRPr="00B951D0">
        <w:rPr>
          <w:rFonts w:ascii="Microsoft Sans Serif" w:hAnsi="Microsoft Sans Serif" w:cs="Microsoft Sans Serif"/>
          <w:i/>
          <w:iCs/>
          <w:kern w:val="0"/>
          <w:lang w:val="en-GB"/>
        </w:rPr>
        <w:t>Colour</w:t>
      </w:r>
    </w:p>
    <w:p w14:paraId="4473DFD9" w14:textId="6163C847" w:rsidR="00201824" w:rsidRPr="004F723E" w:rsidRDefault="00892E42" w:rsidP="004F723E">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Cycle through colour options with the blue button and select with the red button.</w:t>
      </w:r>
    </w:p>
    <w:p w14:paraId="0614D982" w14:textId="77777777" w:rsidR="00892E42" w:rsidRPr="00892E42" w:rsidRDefault="00892E42" w:rsidP="00892E42">
      <w:pPr>
        <w:autoSpaceDE w:val="0"/>
        <w:autoSpaceDN w:val="0"/>
        <w:adjustRightInd w:val="0"/>
        <w:rPr>
          <w:rFonts w:ascii="Microsoft Sans Serif" w:hAnsi="Microsoft Sans Serif" w:cs="Microsoft Sans Serif"/>
          <w:kern w:val="0"/>
          <w:lang w:val="en-GB"/>
        </w:rPr>
      </w:pPr>
      <w:r w:rsidRPr="00892E42">
        <w:rPr>
          <w:rFonts w:ascii="Microsoft Sans Serif" w:hAnsi="Microsoft Sans Serif" w:cs="Microsoft Sans Serif"/>
          <w:kern w:val="0"/>
          <w:lang w:val="en-GB"/>
        </w:rPr>
        <w:t>—————————————————————</w:t>
      </w:r>
    </w:p>
    <w:p w14:paraId="68E8F96F" w14:textId="20396EDD" w:rsidR="00892E42" w:rsidRPr="00F418FE" w:rsidDel="006239DF" w:rsidRDefault="00892E42" w:rsidP="00F418FE">
      <w:pPr>
        <w:pStyle w:val="Heading1"/>
        <w:rPr>
          <w:del w:id="1343" w:author="Emanuel Covasa" w:date="2024-04-30T23:12:00Z"/>
          <w:b/>
          <w:bCs/>
          <w:sz w:val="32"/>
          <w:szCs w:val="32"/>
          <w:u w:val="single"/>
          <w:lang w:val="en-GB"/>
        </w:rPr>
      </w:pPr>
      <w:bookmarkStart w:id="1344" w:name="_Toc165398051"/>
      <w:r w:rsidRPr="00F418FE">
        <w:rPr>
          <w:b/>
          <w:bCs/>
          <w:sz w:val="32"/>
          <w:szCs w:val="32"/>
          <w:u w:val="single"/>
          <w:lang w:val="en-GB"/>
        </w:rPr>
        <w:t>Roles</w:t>
      </w:r>
      <w:del w:id="1345" w:author="Emanuel Covasa - STUDENT" w:date="2024-05-02T16:07:00Z">
        <w:r w:rsidR="00277860" w:rsidRPr="00F418FE" w:rsidDel="009F361C">
          <w:rPr>
            <w:b/>
            <w:bCs/>
            <w:sz w:val="32"/>
            <w:szCs w:val="32"/>
            <w:u w:val="single"/>
            <w:lang w:val="en-GB"/>
          </w:rPr>
          <w:delText>:</w:delText>
        </w:r>
      </w:del>
      <w:bookmarkEnd w:id="1344"/>
    </w:p>
    <w:p w14:paraId="0CB23A8F" w14:textId="77777777" w:rsidR="00277860" w:rsidRPr="00277860" w:rsidDel="00D733C2" w:rsidRDefault="00277860">
      <w:pPr>
        <w:pStyle w:val="Heading1"/>
        <w:rPr>
          <w:del w:id="1346" w:author="Emanuel Covasa - STUDENT" w:date="2024-05-02T16:07:00Z"/>
          <w:lang w:val="en-GB"/>
        </w:rPr>
        <w:pPrChange w:id="1347" w:author="Emanuel Covasa" w:date="2024-04-30T23:12:00Z">
          <w:pPr>
            <w:autoSpaceDE w:val="0"/>
            <w:autoSpaceDN w:val="0"/>
            <w:adjustRightInd w:val="0"/>
          </w:pPr>
        </w:pPrChange>
      </w:pPr>
    </w:p>
    <w:p w14:paraId="4CB613C8" w14:textId="77777777" w:rsidR="00892E42" w:rsidRPr="00892E42" w:rsidRDefault="00892E42" w:rsidP="00892E42">
      <w:pPr>
        <w:autoSpaceDE w:val="0"/>
        <w:autoSpaceDN w:val="0"/>
        <w:adjustRightInd w:val="0"/>
        <w:rPr>
          <w:rFonts w:ascii="Microsoft Sans Serif" w:hAnsi="Microsoft Sans Serif" w:cs="Microsoft Sans Serif"/>
          <w:b/>
          <w:bCs/>
          <w:kern w:val="0"/>
          <w:lang w:val="en-GB"/>
        </w:rPr>
      </w:pPr>
      <w:r w:rsidRPr="00892E42">
        <w:rPr>
          <w:rFonts w:ascii="Microsoft Sans Serif" w:hAnsi="Microsoft Sans Serif" w:cs="Microsoft Sans Serif"/>
          <w:b/>
          <w:bCs/>
          <w:kern w:val="0"/>
          <w:lang w:val="en-GB"/>
        </w:rPr>
        <w:t>Emmi</w:t>
      </w:r>
    </w:p>
    <w:p w14:paraId="15299392" w14:textId="028E4A60" w:rsidR="001C37F5" w:rsidRPr="001C37F5" w:rsidRDefault="00892E42" w:rsidP="001C37F5">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Our research and voice of the customer. Emmi dove into the data and user insights, laying down the foundation of what our Smart Hydration Companion needed to be.</w:t>
      </w:r>
    </w:p>
    <w:p w14:paraId="27240257" w14:textId="32288F43" w:rsidR="00892E42" w:rsidRPr="00C93D6A" w:rsidRDefault="00C93D6A" w:rsidP="00892E42">
      <w:pPr>
        <w:autoSpaceDE w:val="0"/>
        <w:autoSpaceDN w:val="0"/>
        <w:adjustRightInd w:val="0"/>
        <w:rPr>
          <w:rFonts w:ascii="Microsoft Sans Serif" w:hAnsi="Microsoft Sans Serif" w:cs="Microsoft Sans Serif"/>
          <w:b/>
          <w:bCs/>
          <w:kern w:val="0"/>
          <w:lang w:val="en-GB"/>
        </w:rPr>
      </w:pPr>
      <w:proofErr w:type="spellStart"/>
      <w:r w:rsidRPr="00C93D6A">
        <w:rPr>
          <w:rFonts w:ascii="Microsoft Sans Serif" w:hAnsi="Microsoft Sans Serif" w:cs="Microsoft Sans Serif"/>
          <w:b/>
          <w:bCs/>
          <w:kern w:val="0"/>
          <w:lang w:val="en-GB"/>
        </w:rPr>
        <w:t>Oleksandr</w:t>
      </w:r>
      <w:proofErr w:type="spellEnd"/>
    </w:p>
    <w:p w14:paraId="2B7A7F1A" w14:textId="744704C1"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The coding powerhouse of the team. Alex brought the Smart Hydration Companion to life, juggling backend and frontend coding to create a seamless experience. His hands made our ideas work in the real world.</w:t>
      </w:r>
    </w:p>
    <w:p w14:paraId="156AD2DA" w14:textId="647F44F6" w:rsidR="00892E42" w:rsidRPr="00892E42" w:rsidRDefault="00892E42" w:rsidP="00892E42">
      <w:pPr>
        <w:autoSpaceDE w:val="0"/>
        <w:autoSpaceDN w:val="0"/>
        <w:adjustRightInd w:val="0"/>
        <w:rPr>
          <w:rFonts w:ascii="Microsoft Sans Serif" w:hAnsi="Microsoft Sans Serif" w:cs="Microsoft Sans Serif"/>
          <w:b/>
          <w:bCs/>
          <w:kern w:val="0"/>
          <w:lang w:val="en-GB"/>
        </w:rPr>
      </w:pPr>
      <w:proofErr w:type="spellStart"/>
      <w:r w:rsidRPr="00892E42">
        <w:rPr>
          <w:rFonts w:ascii="Microsoft Sans Serif" w:hAnsi="Microsoft Sans Serif" w:cs="Microsoft Sans Serif"/>
          <w:b/>
          <w:bCs/>
          <w:kern w:val="0"/>
          <w:lang w:val="en-GB"/>
        </w:rPr>
        <w:t>P</w:t>
      </w:r>
      <w:r w:rsidR="00C93D6A">
        <w:rPr>
          <w:rFonts w:ascii="Microsoft Sans Serif" w:hAnsi="Microsoft Sans Serif" w:cs="Microsoft Sans Serif"/>
          <w:b/>
          <w:bCs/>
          <w:kern w:val="0"/>
          <w:lang w:val="en-GB"/>
        </w:rPr>
        <w:t>olina</w:t>
      </w:r>
      <w:proofErr w:type="spellEnd"/>
    </w:p>
    <w:p w14:paraId="3E27B6D5" w14:textId="2BF3492B" w:rsidR="00892E42" w:rsidRPr="00277860"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The creative force behind the Companion's look and feel. Pauline’s designs didn’t just make things look pretty; they made them feel right. She also pitched in on the research.</w:t>
      </w:r>
    </w:p>
    <w:p w14:paraId="149DE7B7" w14:textId="23B66FF1" w:rsidR="00892E42" w:rsidRPr="00892E42" w:rsidRDefault="00892E42" w:rsidP="00892E42">
      <w:pPr>
        <w:autoSpaceDE w:val="0"/>
        <w:autoSpaceDN w:val="0"/>
        <w:adjustRightInd w:val="0"/>
        <w:rPr>
          <w:rFonts w:ascii="Microsoft Sans Serif" w:hAnsi="Microsoft Sans Serif" w:cs="Microsoft Sans Serif"/>
          <w:b/>
          <w:bCs/>
          <w:kern w:val="0"/>
          <w:lang w:val="en-GB"/>
        </w:rPr>
      </w:pPr>
      <w:proofErr w:type="spellStart"/>
      <w:r w:rsidRPr="00892E42">
        <w:rPr>
          <w:rFonts w:ascii="Microsoft Sans Serif" w:hAnsi="Microsoft Sans Serif" w:cs="Microsoft Sans Serif"/>
          <w:b/>
          <w:bCs/>
          <w:kern w:val="0"/>
          <w:lang w:val="en-GB"/>
        </w:rPr>
        <w:t>Dav</w:t>
      </w:r>
      <w:r w:rsidR="00C93D6A">
        <w:rPr>
          <w:rFonts w:ascii="Microsoft Sans Serif" w:hAnsi="Microsoft Sans Serif" w:cs="Microsoft Sans Serif"/>
          <w:b/>
          <w:bCs/>
          <w:kern w:val="0"/>
          <w:lang w:val="en-GB"/>
        </w:rPr>
        <w:t>y</w:t>
      </w:r>
      <w:r w:rsidRPr="00892E42">
        <w:rPr>
          <w:rFonts w:ascii="Microsoft Sans Serif" w:hAnsi="Microsoft Sans Serif" w:cs="Microsoft Sans Serif"/>
          <w:b/>
          <w:bCs/>
          <w:kern w:val="0"/>
          <w:lang w:val="en-GB"/>
        </w:rPr>
        <w:t>d</w:t>
      </w:r>
      <w:proofErr w:type="spellEnd"/>
    </w:p>
    <w:p w14:paraId="08CF2542" w14:textId="0AEE1BF4" w:rsidR="00892E42" w:rsidRDefault="00892E42" w:rsidP="00277860">
      <w:pPr>
        <w:pStyle w:val="ListParagraph"/>
        <w:numPr>
          <w:ilvl w:val="0"/>
          <w:numId w:val="37"/>
        </w:numPr>
        <w:autoSpaceDE w:val="0"/>
        <w:autoSpaceDN w:val="0"/>
        <w:adjustRightInd w:val="0"/>
        <w:rPr>
          <w:rFonts w:ascii="Microsoft Sans Serif" w:hAnsi="Microsoft Sans Serif" w:cs="Microsoft Sans Serif"/>
          <w:kern w:val="0"/>
          <w:lang w:val="en-GB"/>
        </w:rPr>
      </w:pPr>
      <w:r w:rsidRPr="00277860">
        <w:rPr>
          <w:rFonts w:ascii="Microsoft Sans Serif" w:hAnsi="Microsoft Sans Serif" w:cs="Microsoft Sans Serif"/>
          <w:kern w:val="0"/>
          <w:lang w:val="en-GB"/>
        </w:rPr>
        <w:t>Our jack-of-all-trades. David was everywhere—researching, coding, fine-tuning the frontend. He made sure our Companion not only worked well but also made sense to our users and stood up to the rigours of daily life.</w:t>
      </w:r>
    </w:p>
    <w:p w14:paraId="0ECAB354" w14:textId="77777777" w:rsidR="00277860" w:rsidRPr="00277860" w:rsidRDefault="00277860" w:rsidP="00277860">
      <w:pPr>
        <w:pStyle w:val="ListParagraph"/>
        <w:autoSpaceDE w:val="0"/>
        <w:autoSpaceDN w:val="0"/>
        <w:adjustRightInd w:val="0"/>
        <w:rPr>
          <w:rFonts w:ascii="Microsoft Sans Serif" w:hAnsi="Microsoft Sans Serif" w:cs="Microsoft Sans Serif"/>
          <w:kern w:val="0"/>
          <w:lang w:val="en-GB"/>
        </w:rPr>
      </w:pPr>
    </w:p>
    <w:p w14:paraId="0DD51D49" w14:textId="77777777" w:rsidR="00892E42" w:rsidRPr="00892E42" w:rsidDel="006239DF" w:rsidRDefault="00892E42" w:rsidP="00892E42">
      <w:pPr>
        <w:autoSpaceDE w:val="0"/>
        <w:autoSpaceDN w:val="0"/>
        <w:adjustRightInd w:val="0"/>
        <w:rPr>
          <w:del w:id="1348" w:author="Emanuel Covasa" w:date="2024-04-30T23:12:00Z"/>
          <w:rFonts w:ascii="Microsoft Sans Serif" w:hAnsi="Microsoft Sans Serif" w:cs="Microsoft Sans Serif"/>
          <w:kern w:val="0"/>
          <w:lang w:val="en-GB"/>
        </w:rPr>
      </w:pPr>
      <w:r w:rsidRPr="00892E42">
        <w:rPr>
          <w:rFonts w:ascii="Microsoft Sans Serif" w:hAnsi="Microsoft Sans Serif" w:cs="Microsoft Sans Serif"/>
          <w:kern w:val="0"/>
          <w:lang w:val="en-GB"/>
        </w:rPr>
        <w:t>Together, we each poured a bit of our expertise and a lot of our passion into this project, blending tech and touch to keep our users healthily hydrated</w:t>
      </w:r>
      <w:del w:id="1349" w:author="Emanuel Covasa - STUDENT" w:date="2024-05-02T16:13:00Z">
        <w:r w:rsidRPr="00892E42" w:rsidDel="006E6FDB">
          <w:rPr>
            <w:rFonts w:ascii="Microsoft Sans Serif" w:hAnsi="Microsoft Sans Serif" w:cs="Microsoft Sans Serif"/>
            <w:kern w:val="0"/>
            <w:lang w:val="en-GB"/>
          </w:rPr>
          <w:delText>.</w:delText>
        </w:r>
      </w:del>
    </w:p>
    <w:p w14:paraId="7E0D883F" w14:textId="77777777" w:rsidR="00333B2E" w:rsidRPr="00892E42" w:rsidRDefault="00333B2E">
      <w:pPr>
        <w:autoSpaceDE w:val="0"/>
        <w:autoSpaceDN w:val="0"/>
        <w:adjustRightInd w:val="0"/>
        <w:rPr>
          <w:rFonts w:ascii="Microsoft Sans Serif" w:hAnsi="Microsoft Sans Serif" w:cs="Microsoft Sans Serif"/>
        </w:rPr>
        <w:pPrChange w:id="1350" w:author="Emanuel Covasa" w:date="2024-04-30T23:12:00Z">
          <w:pPr/>
        </w:pPrChange>
      </w:pPr>
    </w:p>
    <w:sectPr w:rsidR="00333B2E" w:rsidRPr="00892E42" w:rsidSect="00E664D9">
      <w:headerReference w:type="default" r:id="rId36"/>
      <w:footerReference w:type="default" r:id="rId3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6BD3D" w14:textId="77777777" w:rsidR="00E664D9" w:rsidRDefault="00E664D9" w:rsidP="00BB4CF3">
      <w:r>
        <w:separator/>
      </w:r>
    </w:p>
  </w:endnote>
  <w:endnote w:type="continuationSeparator" w:id="0">
    <w:p w14:paraId="310380A5" w14:textId="77777777" w:rsidR="00E664D9" w:rsidRDefault="00E664D9" w:rsidP="00BB4CF3">
      <w:r>
        <w:continuationSeparator/>
      </w:r>
    </w:p>
  </w:endnote>
  <w:endnote w:type="continuationNotice" w:id="1">
    <w:p w14:paraId="19001E14" w14:textId="77777777" w:rsidR="00E664D9" w:rsidRDefault="00E664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Modern Love Caps">
    <w:panose1 w:val="04070805081001020A01"/>
    <w:charset w:val="00"/>
    <w:family w:val="decorative"/>
    <w:pitch w:val="variable"/>
    <w:sig w:usb0="8000002F" w:usb1="0000000A" w:usb2="0000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FA52F8" w14:paraId="0B51BC33" w14:textId="77777777">
      <w:trPr>
        <w:jc w:val="right"/>
      </w:trPr>
      <w:tc>
        <w:tcPr>
          <w:tcW w:w="4795" w:type="dxa"/>
          <w:vAlign w:val="center"/>
        </w:tcPr>
        <w:sdt>
          <w:sdtPr>
            <w:rPr>
              <w:rFonts w:ascii="Microsoft Sans Serif" w:hAnsi="Microsoft Sans Serif" w:cs="Microsoft Sans Serif"/>
              <w:i/>
              <w:iCs/>
              <w:kern w:val="0"/>
              <w:sz w:val="16"/>
              <w:szCs w:val="16"/>
              <w:lang w:val="en-GB"/>
              <w14:ligatures w14:val="none"/>
            </w:rPr>
            <w:alias w:val="Author"/>
            <w:tag w:val=""/>
            <w:id w:val="1534539408"/>
            <w:placeholder>
              <w:docPart w:val="4B968071DB907F40A0D656E4DFCD3635"/>
            </w:placeholder>
            <w:dataBinding w:prefixMappings="xmlns:ns0='http://purl.org/dc/elements/1.1/' xmlns:ns1='http://schemas.openxmlformats.org/package/2006/metadata/core-properties' " w:xpath="/ns1:coreProperties[1]/ns0:creator[1]" w:storeItemID="{6C3C8BC8-F283-45AE-878A-BAB7291924A1}"/>
            <w:text/>
          </w:sdtPr>
          <w:sdtContent>
            <w:p w14:paraId="02F5285C" w14:textId="70B602CA" w:rsidR="00FA52F8" w:rsidRDefault="00FA52F8">
              <w:pPr>
                <w:pStyle w:val="Header"/>
                <w:jc w:val="right"/>
                <w:rPr>
                  <w:caps/>
                  <w:color w:val="000000" w:themeColor="text1"/>
                </w:rPr>
              </w:pPr>
              <w:r w:rsidRPr="00FA52F8">
                <w:rPr>
                  <w:rFonts w:ascii="Microsoft Sans Serif" w:hAnsi="Microsoft Sans Serif" w:cs="Microsoft Sans Serif"/>
                  <w:i/>
                  <w:iCs/>
                  <w:kern w:val="0"/>
                  <w:sz w:val="16"/>
                  <w:szCs w:val="16"/>
                  <w:lang w:val="en-GB"/>
                  <w14:ligatures w14:val="none"/>
                </w:rPr>
                <w:t>Smart Hydration Companion</w:t>
              </w:r>
            </w:p>
          </w:sdtContent>
        </w:sdt>
      </w:tc>
      <w:tc>
        <w:tcPr>
          <w:tcW w:w="250" w:type="pct"/>
          <w:shd w:val="clear" w:color="auto" w:fill="E97132" w:themeFill="accent2"/>
          <w:vAlign w:val="center"/>
        </w:tcPr>
        <w:p w14:paraId="121A0580" w14:textId="77777777" w:rsidR="00FA52F8" w:rsidRDefault="00FA52F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7882A85B" w14:textId="77777777" w:rsidR="00FA52F8" w:rsidRDefault="00FA5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00882" w14:textId="77777777" w:rsidR="00E664D9" w:rsidRDefault="00E664D9" w:rsidP="00BB4CF3">
      <w:r>
        <w:separator/>
      </w:r>
    </w:p>
  </w:footnote>
  <w:footnote w:type="continuationSeparator" w:id="0">
    <w:p w14:paraId="3BB5032C" w14:textId="77777777" w:rsidR="00E664D9" w:rsidRDefault="00E664D9" w:rsidP="00BB4CF3">
      <w:r>
        <w:continuationSeparator/>
      </w:r>
    </w:p>
  </w:footnote>
  <w:footnote w:type="continuationNotice" w:id="1">
    <w:p w14:paraId="128D1888" w14:textId="77777777" w:rsidR="00E664D9" w:rsidRDefault="00E664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8C1D9" w14:textId="64B598B3" w:rsidR="00E76179" w:rsidRPr="00E76179" w:rsidRDefault="00E76179">
    <w:pPr>
      <w:pStyle w:val="Header"/>
      <w:rPr>
        <w:i/>
        <w:iCs/>
        <w:sz w:val="16"/>
        <w:szCs w:val="16"/>
      </w:rPr>
    </w:pPr>
    <w:r w:rsidRPr="00E76179">
      <w:rPr>
        <w:b/>
        <w:bCs/>
        <w:sz w:val="16"/>
        <w:szCs w:val="16"/>
      </w:rPr>
      <w:t>ATU</w:t>
    </w:r>
    <w:r w:rsidRPr="00E76179">
      <w:rPr>
        <w:i/>
        <w:iCs/>
        <w:sz w:val="16"/>
        <w:szCs w:val="16"/>
      </w:rPr>
      <w:t xml:space="preserve"> Sligo</w:t>
    </w:r>
  </w:p>
  <w:p w14:paraId="5564B52C" w14:textId="77777777" w:rsidR="00E76179" w:rsidRDefault="00E76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FFFFFFFF"/>
    <w:lvl w:ilvl="0" w:tplc="0000096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FFFFFFFF"/>
    <w:lvl w:ilvl="0" w:tplc="000009C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FFFFFFFF"/>
    <w:lvl w:ilvl="0" w:tplc="00000A2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FFFFFFFF"/>
    <w:lvl w:ilvl="0" w:tplc="00000A8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FFFFFFFF"/>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FFFFFFFF"/>
    <w:lvl w:ilvl="0" w:tplc="00000B5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FFFFFFF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0000020"/>
    <w:multiLevelType w:val="hybridMultilevel"/>
    <w:tmpl w:val="FFFFFFFF"/>
    <w:lvl w:ilvl="0" w:tplc="00000C1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0000021"/>
    <w:multiLevelType w:val="hybridMultilevel"/>
    <w:tmpl w:val="FFFFFFFF"/>
    <w:lvl w:ilvl="0" w:tplc="00000C8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0000022"/>
    <w:multiLevelType w:val="hybridMultilevel"/>
    <w:tmpl w:val="FFFFFFFF"/>
    <w:lvl w:ilvl="0" w:tplc="00000CE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00000023"/>
    <w:multiLevelType w:val="hybridMultilevel"/>
    <w:tmpl w:val="FFFFFFFF"/>
    <w:lvl w:ilvl="0" w:tplc="00000D4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0000024"/>
    <w:multiLevelType w:val="hybridMultilevel"/>
    <w:tmpl w:val="FFFFFFFF"/>
    <w:lvl w:ilvl="0" w:tplc="00000DA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5BB74A8"/>
    <w:multiLevelType w:val="hybridMultilevel"/>
    <w:tmpl w:val="143456B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B112B2F"/>
    <w:multiLevelType w:val="hybridMultilevel"/>
    <w:tmpl w:val="49E65A14"/>
    <w:lvl w:ilvl="0" w:tplc="FFFFFFFF">
      <w:numFmt w:val="bullet"/>
      <w:lvlText w:val="-"/>
      <w:lvlJc w:val="left"/>
      <w:pPr>
        <w:ind w:left="720" w:hanging="360"/>
      </w:pPr>
      <w:rPr>
        <w:rFonts w:ascii="Aptos Display" w:eastAsiaTheme="majorEastAsia" w:hAnsi="Aptos Display" w:cstheme="majorBidi" w:hint="default"/>
        <w:color w:val="0F4761" w:themeColor="accent1" w:themeShade="BF"/>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B21A78"/>
    <w:multiLevelType w:val="hybridMultilevel"/>
    <w:tmpl w:val="4364A83A"/>
    <w:lvl w:ilvl="0" w:tplc="1DF0FD06">
      <w:numFmt w:val="bullet"/>
      <w:lvlText w:val="-"/>
      <w:lvlJc w:val="left"/>
      <w:pPr>
        <w:ind w:left="720" w:hanging="360"/>
      </w:pPr>
      <w:rPr>
        <w:rFonts w:ascii="Microsoft Sans Serif" w:eastAsiaTheme="minorHAnsi"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F6D3F86"/>
    <w:multiLevelType w:val="hybridMultilevel"/>
    <w:tmpl w:val="DF46F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040384"/>
    <w:multiLevelType w:val="hybridMultilevel"/>
    <w:tmpl w:val="EEDE4CB2"/>
    <w:lvl w:ilvl="0" w:tplc="FFFFFFFF">
      <w:start w:val="1"/>
      <w:numFmt w:val="bullet"/>
      <w:lvlText w:val="•"/>
      <w:lvlJc w:val="left"/>
      <w:pPr>
        <w:ind w:left="720" w:hanging="360"/>
      </w:pPr>
    </w:lvl>
    <w:lvl w:ilvl="1" w:tplc="1DF0FD06">
      <w:numFmt w:val="bullet"/>
      <w:lvlText w:val="-"/>
      <w:lvlJc w:val="left"/>
      <w:pPr>
        <w:ind w:left="720" w:hanging="360"/>
      </w:pPr>
      <w:rPr>
        <w:rFonts w:ascii="Microsoft Sans Serif" w:eastAsiaTheme="minorHAnsi" w:hAnsi="Microsoft Sans Serif" w:cs="Microsoft Sans Serif"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34D468A7"/>
    <w:multiLevelType w:val="hybridMultilevel"/>
    <w:tmpl w:val="FDCE5016"/>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C182C0B"/>
    <w:multiLevelType w:val="hybridMultilevel"/>
    <w:tmpl w:val="F6E6898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1063A50"/>
    <w:multiLevelType w:val="hybridMultilevel"/>
    <w:tmpl w:val="E470199E"/>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CAD58CA"/>
    <w:multiLevelType w:val="hybridMultilevel"/>
    <w:tmpl w:val="E55A7008"/>
    <w:lvl w:ilvl="0" w:tplc="FFFFFFFF">
      <w:numFmt w:val="bullet"/>
      <w:lvlText w:val="-"/>
      <w:lvlJc w:val="left"/>
      <w:pPr>
        <w:ind w:left="1080" w:hanging="360"/>
      </w:pPr>
      <w:rPr>
        <w:rFonts w:ascii="Aptos Display" w:eastAsiaTheme="majorEastAsia" w:hAnsi="Aptos Display" w:cstheme="majorBidi" w:hint="default"/>
        <w:color w:val="0F4761" w:themeColor="accent1" w:themeShade="BF"/>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51DC3E87"/>
    <w:multiLevelType w:val="hybridMultilevel"/>
    <w:tmpl w:val="E520C38E"/>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57201CDE"/>
    <w:multiLevelType w:val="hybridMultilevel"/>
    <w:tmpl w:val="61CEA162"/>
    <w:lvl w:ilvl="0" w:tplc="1DF0FD06">
      <w:numFmt w:val="bullet"/>
      <w:lvlText w:val="-"/>
      <w:lvlJc w:val="left"/>
      <w:pPr>
        <w:ind w:left="720" w:hanging="360"/>
      </w:pPr>
      <w:rPr>
        <w:rFonts w:ascii="Microsoft Sans Serif" w:eastAsiaTheme="minorHAnsi"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8C079DB"/>
    <w:multiLevelType w:val="hybridMultilevel"/>
    <w:tmpl w:val="484A8E86"/>
    <w:lvl w:ilvl="0" w:tplc="1DF0FD06">
      <w:numFmt w:val="bullet"/>
      <w:lvlText w:val="-"/>
      <w:lvlJc w:val="left"/>
      <w:pPr>
        <w:ind w:left="720" w:hanging="360"/>
      </w:pPr>
      <w:rPr>
        <w:rFonts w:ascii="Microsoft Sans Serif" w:eastAsiaTheme="minorHAnsi" w:hAnsi="Microsoft Sans Serif" w:cs="Microsoft Sans Serif"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5CE46B1A"/>
    <w:multiLevelType w:val="hybridMultilevel"/>
    <w:tmpl w:val="2778AB9E"/>
    <w:lvl w:ilvl="0" w:tplc="1DF0FD06">
      <w:numFmt w:val="bullet"/>
      <w:lvlText w:val="-"/>
      <w:lvlJc w:val="left"/>
      <w:pPr>
        <w:ind w:left="720" w:hanging="360"/>
      </w:pPr>
      <w:rPr>
        <w:rFonts w:ascii="Microsoft Sans Serif" w:eastAsiaTheme="minorHAnsi" w:hAnsi="Microsoft Sans Serif" w:cs="Microsoft Sans Serif"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1F55225"/>
    <w:multiLevelType w:val="hybridMultilevel"/>
    <w:tmpl w:val="C99E5980"/>
    <w:lvl w:ilvl="0" w:tplc="A5E83C54">
      <w:start w:val="3"/>
      <w:numFmt w:val="bullet"/>
      <w:lvlText w:val="-"/>
      <w:lvlJc w:val="left"/>
      <w:pPr>
        <w:ind w:left="720" w:hanging="360"/>
      </w:pPr>
      <w:rPr>
        <w:rFonts w:ascii="Aptos Display" w:eastAsiaTheme="majorEastAsia" w:hAnsi="Aptos Display"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E3491A"/>
    <w:multiLevelType w:val="hybridMultilevel"/>
    <w:tmpl w:val="89E69ED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37141117">
    <w:abstractNumId w:val="0"/>
  </w:num>
  <w:num w:numId="2" w16cid:durableId="1295911238">
    <w:abstractNumId w:val="1"/>
  </w:num>
  <w:num w:numId="3" w16cid:durableId="1906452360">
    <w:abstractNumId w:val="2"/>
  </w:num>
  <w:num w:numId="4" w16cid:durableId="922757773">
    <w:abstractNumId w:val="3"/>
  </w:num>
  <w:num w:numId="5" w16cid:durableId="263927710">
    <w:abstractNumId w:val="4"/>
  </w:num>
  <w:num w:numId="6" w16cid:durableId="1637761758">
    <w:abstractNumId w:val="5"/>
  </w:num>
  <w:num w:numId="7" w16cid:durableId="2140492732">
    <w:abstractNumId w:val="6"/>
  </w:num>
  <w:num w:numId="8" w16cid:durableId="161354131">
    <w:abstractNumId w:val="7"/>
  </w:num>
  <w:num w:numId="9" w16cid:durableId="1818112435">
    <w:abstractNumId w:val="8"/>
  </w:num>
  <w:num w:numId="10" w16cid:durableId="1611274306">
    <w:abstractNumId w:val="9"/>
  </w:num>
  <w:num w:numId="11" w16cid:durableId="1511720175">
    <w:abstractNumId w:val="10"/>
  </w:num>
  <w:num w:numId="12" w16cid:durableId="67197473">
    <w:abstractNumId w:val="11"/>
  </w:num>
  <w:num w:numId="13" w16cid:durableId="1527594312">
    <w:abstractNumId w:val="12"/>
  </w:num>
  <w:num w:numId="14" w16cid:durableId="1067142343">
    <w:abstractNumId w:val="13"/>
  </w:num>
  <w:num w:numId="15" w16cid:durableId="644167674">
    <w:abstractNumId w:val="14"/>
  </w:num>
  <w:num w:numId="16" w16cid:durableId="953096313">
    <w:abstractNumId w:val="15"/>
  </w:num>
  <w:num w:numId="17" w16cid:durableId="245310827">
    <w:abstractNumId w:val="16"/>
  </w:num>
  <w:num w:numId="18" w16cid:durableId="1023242171">
    <w:abstractNumId w:val="17"/>
  </w:num>
  <w:num w:numId="19" w16cid:durableId="888878363">
    <w:abstractNumId w:val="18"/>
  </w:num>
  <w:num w:numId="20" w16cid:durableId="501092314">
    <w:abstractNumId w:val="19"/>
  </w:num>
  <w:num w:numId="21" w16cid:durableId="1677996109">
    <w:abstractNumId w:val="20"/>
  </w:num>
  <w:num w:numId="22" w16cid:durableId="690303619">
    <w:abstractNumId w:val="21"/>
  </w:num>
  <w:num w:numId="23" w16cid:durableId="2127692265">
    <w:abstractNumId w:val="22"/>
  </w:num>
  <w:num w:numId="24" w16cid:durableId="152843920">
    <w:abstractNumId w:val="23"/>
  </w:num>
  <w:num w:numId="25" w16cid:durableId="2127969366">
    <w:abstractNumId w:val="24"/>
  </w:num>
  <w:num w:numId="26" w16cid:durableId="2107965617">
    <w:abstractNumId w:val="25"/>
  </w:num>
  <w:num w:numId="27" w16cid:durableId="1156386137">
    <w:abstractNumId w:val="26"/>
  </w:num>
  <w:num w:numId="28" w16cid:durableId="939531246">
    <w:abstractNumId w:val="27"/>
  </w:num>
  <w:num w:numId="29" w16cid:durableId="716705652">
    <w:abstractNumId w:val="28"/>
  </w:num>
  <w:num w:numId="30" w16cid:durableId="2065369072">
    <w:abstractNumId w:val="29"/>
  </w:num>
  <w:num w:numId="31" w16cid:durableId="1168711050">
    <w:abstractNumId w:val="30"/>
  </w:num>
  <w:num w:numId="32" w16cid:durableId="1642226867">
    <w:abstractNumId w:val="31"/>
  </w:num>
  <w:num w:numId="33" w16cid:durableId="1908763702">
    <w:abstractNumId w:val="32"/>
  </w:num>
  <w:num w:numId="34" w16cid:durableId="590743396">
    <w:abstractNumId w:val="33"/>
  </w:num>
  <w:num w:numId="35" w16cid:durableId="1164205973">
    <w:abstractNumId w:val="34"/>
  </w:num>
  <w:num w:numId="36" w16cid:durableId="513425185">
    <w:abstractNumId w:val="35"/>
  </w:num>
  <w:num w:numId="37" w16cid:durableId="2063559226">
    <w:abstractNumId w:val="48"/>
  </w:num>
  <w:num w:numId="38" w16cid:durableId="919291295">
    <w:abstractNumId w:val="38"/>
  </w:num>
  <w:num w:numId="39" w16cid:durableId="1312371368">
    <w:abstractNumId w:val="39"/>
  </w:num>
  <w:num w:numId="40" w16cid:durableId="647981150">
    <w:abstractNumId w:val="47"/>
  </w:num>
  <w:num w:numId="41" w16cid:durableId="532772017">
    <w:abstractNumId w:val="40"/>
  </w:num>
  <w:num w:numId="42" w16cid:durableId="1241594862">
    <w:abstractNumId w:val="46"/>
  </w:num>
  <w:num w:numId="43" w16cid:durableId="675888318">
    <w:abstractNumId w:val="36"/>
  </w:num>
  <w:num w:numId="44" w16cid:durableId="623199052">
    <w:abstractNumId w:val="41"/>
  </w:num>
  <w:num w:numId="45" w16cid:durableId="747505715">
    <w:abstractNumId w:val="50"/>
  </w:num>
  <w:num w:numId="46" w16cid:durableId="1627813454">
    <w:abstractNumId w:val="43"/>
  </w:num>
  <w:num w:numId="47" w16cid:durableId="1637373300">
    <w:abstractNumId w:val="42"/>
  </w:num>
  <w:num w:numId="48" w16cid:durableId="1760910710">
    <w:abstractNumId w:val="45"/>
  </w:num>
  <w:num w:numId="49" w16cid:durableId="1399939660">
    <w:abstractNumId w:val="49"/>
  </w:num>
  <w:num w:numId="50" w16cid:durableId="2068334279">
    <w:abstractNumId w:val="44"/>
  </w:num>
  <w:num w:numId="51" w16cid:durableId="1546211066">
    <w:abstractNumId w:val="3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anuel Covasa - STUDENT">
    <w15:presenceInfo w15:providerId="AD" w15:userId="S::S00256076@atu.ie::54505640-6ebf-4fc1-9fee-f0e94e42770a"/>
  </w15:person>
  <w15:person w15:author="Emanuel Covasa">
    <w15:presenceInfo w15:providerId="Windows Live" w15:userId="587b31b12ec9c8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E42"/>
    <w:rsid w:val="00031E77"/>
    <w:rsid w:val="0003512A"/>
    <w:rsid w:val="00035CC4"/>
    <w:rsid w:val="00051302"/>
    <w:rsid w:val="00052FF4"/>
    <w:rsid w:val="000707E1"/>
    <w:rsid w:val="00081DF3"/>
    <w:rsid w:val="0009365E"/>
    <w:rsid w:val="000A1CFC"/>
    <w:rsid w:val="000A7238"/>
    <w:rsid w:val="000B194F"/>
    <w:rsid w:val="000B3433"/>
    <w:rsid w:val="000B3FD4"/>
    <w:rsid w:val="000B4358"/>
    <w:rsid w:val="000C0866"/>
    <w:rsid w:val="000C43EE"/>
    <w:rsid w:val="000C520B"/>
    <w:rsid w:val="000D3D6F"/>
    <w:rsid w:val="000E4D3D"/>
    <w:rsid w:val="000F7FB7"/>
    <w:rsid w:val="00101CE6"/>
    <w:rsid w:val="00110956"/>
    <w:rsid w:val="00110FE1"/>
    <w:rsid w:val="001324A0"/>
    <w:rsid w:val="00152EA2"/>
    <w:rsid w:val="001547F8"/>
    <w:rsid w:val="00166E86"/>
    <w:rsid w:val="001809EF"/>
    <w:rsid w:val="00183453"/>
    <w:rsid w:val="00187D09"/>
    <w:rsid w:val="00197DBC"/>
    <w:rsid w:val="001A212F"/>
    <w:rsid w:val="001B780D"/>
    <w:rsid w:val="001C11FD"/>
    <w:rsid w:val="001C37F5"/>
    <w:rsid w:val="001C580E"/>
    <w:rsid w:val="001C61C2"/>
    <w:rsid w:val="001C711B"/>
    <w:rsid w:val="001D3418"/>
    <w:rsid w:val="001D6B14"/>
    <w:rsid w:val="001F145A"/>
    <w:rsid w:val="001F2F57"/>
    <w:rsid w:val="00201824"/>
    <w:rsid w:val="002053C7"/>
    <w:rsid w:val="00211EE2"/>
    <w:rsid w:val="002163E3"/>
    <w:rsid w:val="002246BB"/>
    <w:rsid w:val="002325F8"/>
    <w:rsid w:val="0024198E"/>
    <w:rsid w:val="002464CB"/>
    <w:rsid w:val="00247A12"/>
    <w:rsid w:val="00254827"/>
    <w:rsid w:val="00271523"/>
    <w:rsid w:val="00277860"/>
    <w:rsid w:val="002865CB"/>
    <w:rsid w:val="002C7F86"/>
    <w:rsid w:val="002E2CC9"/>
    <w:rsid w:val="002F30F4"/>
    <w:rsid w:val="003129F6"/>
    <w:rsid w:val="00313676"/>
    <w:rsid w:val="00316C62"/>
    <w:rsid w:val="00321BBA"/>
    <w:rsid w:val="00321EEE"/>
    <w:rsid w:val="00325FD5"/>
    <w:rsid w:val="003309BE"/>
    <w:rsid w:val="00333B2E"/>
    <w:rsid w:val="003514D9"/>
    <w:rsid w:val="003651EE"/>
    <w:rsid w:val="0036532A"/>
    <w:rsid w:val="00375030"/>
    <w:rsid w:val="00385E50"/>
    <w:rsid w:val="00391CBB"/>
    <w:rsid w:val="00394345"/>
    <w:rsid w:val="00395FC0"/>
    <w:rsid w:val="003A5E11"/>
    <w:rsid w:val="003A7A35"/>
    <w:rsid w:val="003C0B7E"/>
    <w:rsid w:val="003C10F0"/>
    <w:rsid w:val="003C21A4"/>
    <w:rsid w:val="003C6EBB"/>
    <w:rsid w:val="003D0133"/>
    <w:rsid w:val="003D2489"/>
    <w:rsid w:val="003D4DFB"/>
    <w:rsid w:val="003E19C2"/>
    <w:rsid w:val="00406B07"/>
    <w:rsid w:val="00415BE4"/>
    <w:rsid w:val="00415C98"/>
    <w:rsid w:val="00422785"/>
    <w:rsid w:val="004228DF"/>
    <w:rsid w:val="00432CFA"/>
    <w:rsid w:val="00434F03"/>
    <w:rsid w:val="004538AB"/>
    <w:rsid w:val="004762A9"/>
    <w:rsid w:val="00482EF4"/>
    <w:rsid w:val="00483FE2"/>
    <w:rsid w:val="0049316B"/>
    <w:rsid w:val="004A33B6"/>
    <w:rsid w:val="004A3D2D"/>
    <w:rsid w:val="004A7D9C"/>
    <w:rsid w:val="004D1B1A"/>
    <w:rsid w:val="004E5E3F"/>
    <w:rsid w:val="004E6A14"/>
    <w:rsid w:val="004E7694"/>
    <w:rsid w:val="004F1E57"/>
    <w:rsid w:val="004F5E05"/>
    <w:rsid w:val="004F723E"/>
    <w:rsid w:val="005005F1"/>
    <w:rsid w:val="00500F14"/>
    <w:rsid w:val="0050259D"/>
    <w:rsid w:val="005038E8"/>
    <w:rsid w:val="00506AF8"/>
    <w:rsid w:val="00511522"/>
    <w:rsid w:val="00513BF9"/>
    <w:rsid w:val="00516848"/>
    <w:rsid w:val="00533854"/>
    <w:rsid w:val="00536673"/>
    <w:rsid w:val="00546933"/>
    <w:rsid w:val="0054721E"/>
    <w:rsid w:val="00552B58"/>
    <w:rsid w:val="005555D3"/>
    <w:rsid w:val="00564FEB"/>
    <w:rsid w:val="00565D1C"/>
    <w:rsid w:val="00571A28"/>
    <w:rsid w:val="00596FDC"/>
    <w:rsid w:val="005A46CC"/>
    <w:rsid w:val="005A7794"/>
    <w:rsid w:val="005B47E6"/>
    <w:rsid w:val="005B566B"/>
    <w:rsid w:val="005C0154"/>
    <w:rsid w:val="005C1BED"/>
    <w:rsid w:val="005C3EE9"/>
    <w:rsid w:val="005C56A3"/>
    <w:rsid w:val="005D27BC"/>
    <w:rsid w:val="005D2B7F"/>
    <w:rsid w:val="005D580F"/>
    <w:rsid w:val="005D5939"/>
    <w:rsid w:val="005E18B3"/>
    <w:rsid w:val="005E6B41"/>
    <w:rsid w:val="006074BF"/>
    <w:rsid w:val="00607F90"/>
    <w:rsid w:val="006239DF"/>
    <w:rsid w:val="00630CF7"/>
    <w:rsid w:val="00641BA2"/>
    <w:rsid w:val="00647BBE"/>
    <w:rsid w:val="006A68C7"/>
    <w:rsid w:val="006C2083"/>
    <w:rsid w:val="006D452D"/>
    <w:rsid w:val="006E28DD"/>
    <w:rsid w:val="006E6FDB"/>
    <w:rsid w:val="006F00F3"/>
    <w:rsid w:val="006F0951"/>
    <w:rsid w:val="007235BD"/>
    <w:rsid w:val="007249B0"/>
    <w:rsid w:val="00746AB8"/>
    <w:rsid w:val="007863FA"/>
    <w:rsid w:val="007A2301"/>
    <w:rsid w:val="007A7045"/>
    <w:rsid w:val="007A7369"/>
    <w:rsid w:val="007B65C6"/>
    <w:rsid w:val="007B7005"/>
    <w:rsid w:val="007C346C"/>
    <w:rsid w:val="007C5FEC"/>
    <w:rsid w:val="007D567C"/>
    <w:rsid w:val="007E1005"/>
    <w:rsid w:val="007E1102"/>
    <w:rsid w:val="007F02BF"/>
    <w:rsid w:val="00802409"/>
    <w:rsid w:val="008067F9"/>
    <w:rsid w:val="00807877"/>
    <w:rsid w:val="00823DDD"/>
    <w:rsid w:val="0082605B"/>
    <w:rsid w:val="00830F29"/>
    <w:rsid w:val="008333CB"/>
    <w:rsid w:val="00836797"/>
    <w:rsid w:val="00863C3F"/>
    <w:rsid w:val="00883DA4"/>
    <w:rsid w:val="008863D9"/>
    <w:rsid w:val="00892D4C"/>
    <w:rsid w:val="00892E42"/>
    <w:rsid w:val="00893986"/>
    <w:rsid w:val="00896664"/>
    <w:rsid w:val="008A4984"/>
    <w:rsid w:val="008B59AA"/>
    <w:rsid w:val="008C493D"/>
    <w:rsid w:val="008D3A68"/>
    <w:rsid w:val="008E53EE"/>
    <w:rsid w:val="00900D07"/>
    <w:rsid w:val="009010CF"/>
    <w:rsid w:val="00901EF6"/>
    <w:rsid w:val="00902E29"/>
    <w:rsid w:val="00905927"/>
    <w:rsid w:val="00907823"/>
    <w:rsid w:val="009079DB"/>
    <w:rsid w:val="00910A75"/>
    <w:rsid w:val="00921750"/>
    <w:rsid w:val="0092331E"/>
    <w:rsid w:val="0092478B"/>
    <w:rsid w:val="00954685"/>
    <w:rsid w:val="0095482C"/>
    <w:rsid w:val="009615B4"/>
    <w:rsid w:val="009626F2"/>
    <w:rsid w:val="009667F4"/>
    <w:rsid w:val="009668A8"/>
    <w:rsid w:val="00980B6D"/>
    <w:rsid w:val="00985960"/>
    <w:rsid w:val="00995E06"/>
    <w:rsid w:val="00996E9C"/>
    <w:rsid w:val="009A1AAC"/>
    <w:rsid w:val="009A7909"/>
    <w:rsid w:val="009B5A8C"/>
    <w:rsid w:val="009B7293"/>
    <w:rsid w:val="009C0B74"/>
    <w:rsid w:val="009C1E93"/>
    <w:rsid w:val="009C3650"/>
    <w:rsid w:val="009C3BA5"/>
    <w:rsid w:val="009F361C"/>
    <w:rsid w:val="00A014B4"/>
    <w:rsid w:val="00A14326"/>
    <w:rsid w:val="00A16469"/>
    <w:rsid w:val="00A21554"/>
    <w:rsid w:val="00A2524F"/>
    <w:rsid w:val="00A40C94"/>
    <w:rsid w:val="00A46020"/>
    <w:rsid w:val="00A47974"/>
    <w:rsid w:val="00A60FB8"/>
    <w:rsid w:val="00A74438"/>
    <w:rsid w:val="00A935B0"/>
    <w:rsid w:val="00A95B9E"/>
    <w:rsid w:val="00AB066D"/>
    <w:rsid w:val="00AD1818"/>
    <w:rsid w:val="00AD7C6A"/>
    <w:rsid w:val="00AE3014"/>
    <w:rsid w:val="00AF6F0D"/>
    <w:rsid w:val="00B02863"/>
    <w:rsid w:val="00B061A4"/>
    <w:rsid w:val="00B11A8B"/>
    <w:rsid w:val="00B22161"/>
    <w:rsid w:val="00B22C34"/>
    <w:rsid w:val="00B24B53"/>
    <w:rsid w:val="00B27921"/>
    <w:rsid w:val="00B40BC7"/>
    <w:rsid w:val="00B45ED4"/>
    <w:rsid w:val="00B56A36"/>
    <w:rsid w:val="00B61D33"/>
    <w:rsid w:val="00B76AC1"/>
    <w:rsid w:val="00B81D5E"/>
    <w:rsid w:val="00B827C8"/>
    <w:rsid w:val="00B8597F"/>
    <w:rsid w:val="00B951D0"/>
    <w:rsid w:val="00B97451"/>
    <w:rsid w:val="00BA322F"/>
    <w:rsid w:val="00BA4895"/>
    <w:rsid w:val="00BB40CF"/>
    <w:rsid w:val="00BB4CF3"/>
    <w:rsid w:val="00BC7F89"/>
    <w:rsid w:val="00BD06D5"/>
    <w:rsid w:val="00BD5C7E"/>
    <w:rsid w:val="00BD5D75"/>
    <w:rsid w:val="00BE3953"/>
    <w:rsid w:val="00BE4966"/>
    <w:rsid w:val="00BF0382"/>
    <w:rsid w:val="00BF11E2"/>
    <w:rsid w:val="00BF319C"/>
    <w:rsid w:val="00C103C7"/>
    <w:rsid w:val="00C22469"/>
    <w:rsid w:val="00C27DBE"/>
    <w:rsid w:val="00C31F91"/>
    <w:rsid w:val="00C41C16"/>
    <w:rsid w:val="00C507C2"/>
    <w:rsid w:val="00C51DB8"/>
    <w:rsid w:val="00C546EF"/>
    <w:rsid w:val="00C76BA0"/>
    <w:rsid w:val="00C810B7"/>
    <w:rsid w:val="00C85B52"/>
    <w:rsid w:val="00C93D6A"/>
    <w:rsid w:val="00C96121"/>
    <w:rsid w:val="00C97F62"/>
    <w:rsid w:val="00CA3295"/>
    <w:rsid w:val="00CB2C5E"/>
    <w:rsid w:val="00CB3ECC"/>
    <w:rsid w:val="00CB7474"/>
    <w:rsid w:val="00D021BE"/>
    <w:rsid w:val="00D17D32"/>
    <w:rsid w:val="00D20704"/>
    <w:rsid w:val="00D32654"/>
    <w:rsid w:val="00D44554"/>
    <w:rsid w:val="00D52785"/>
    <w:rsid w:val="00D64784"/>
    <w:rsid w:val="00D733C2"/>
    <w:rsid w:val="00D73F9F"/>
    <w:rsid w:val="00D80827"/>
    <w:rsid w:val="00D85931"/>
    <w:rsid w:val="00D96D99"/>
    <w:rsid w:val="00DB18C4"/>
    <w:rsid w:val="00DB34CD"/>
    <w:rsid w:val="00DC2C21"/>
    <w:rsid w:val="00DC668A"/>
    <w:rsid w:val="00DD06FB"/>
    <w:rsid w:val="00DD1DC9"/>
    <w:rsid w:val="00DD22C7"/>
    <w:rsid w:val="00DD2CE2"/>
    <w:rsid w:val="00DD3034"/>
    <w:rsid w:val="00DF3A53"/>
    <w:rsid w:val="00DF7DB8"/>
    <w:rsid w:val="00E1026E"/>
    <w:rsid w:val="00E119A4"/>
    <w:rsid w:val="00E12920"/>
    <w:rsid w:val="00E219CF"/>
    <w:rsid w:val="00E35DAE"/>
    <w:rsid w:val="00E6394E"/>
    <w:rsid w:val="00E664D9"/>
    <w:rsid w:val="00E73F6D"/>
    <w:rsid w:val="00E76179"/>
    <w:rsid w:val="00E81970"/>
    <w:rsid w:val="00E95804"/>
    <w:rsid w:val="00EA332B"/>
    <w:rsid w:val="00EA6250"/>
    <w:rsid w:val="00EB3E6F"/>
    <w:rsid w:val="00EB78BE"/>
    <w:rsid w:val="00ED3F19"/>
    <w:rsid w:val="00EE3AF0"/>
    <w:rsid w:val="00EF71B0"/>
    <w:rsid w:val="00F0070E"/>
    <w:rsid w:val="00F05BB8"/>
    <w:rsid w:val="00F05E99"/>
    <w:rsid w:val="00F07281"/>
    <w:rsid w:val="00F13B8A"/>
    <w:rsid w:val="00F418FE"/>
    <w:rsid w:val="00F42DC7"/>
    <w:rsid w:val="00F53AB9"/>
    <w:rsid w:val="00F62862"/>
    <w:rsid w:val="00F6770A"/>
    <w:rsid w:val="00F84303"/>
    <w:rsid w:val="00F962E3"/>
    <w:rsid w:val="00FA1380"/>
    <w:rsid w:val="00FA4BB3"/>
    <w:rsid w:val="00FA52F8"/>
    <w:rsid w:val="00FB2A0B"/>
    <w:rsid w:val="00FB41FF"/>
    <w:rsid w:val="00FC3419"/>
    <w:rsid w:val="00FD147C"/>
    <w:rsid w:val="00FD21AC"/>
    <w:rsid w:val="00FD7704"/>
    <w:rsid w:val="00FE0766"/>
    <w:rsid w:val="00FF2A9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326F6"/>
  <w15:chartTrackingRefBased/>
  <w15:docId w15:val="{203603FE-9700-0F49-9C70-07A8F1F3E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E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E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E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E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E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E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E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E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E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E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E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E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E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E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E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E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E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E42"/>
    <w:rPr>
      <w:rFonts w:eastAsiaTheme="majorEastAsia" w:cstheme="majorBidi"/>
      <w:color w:val="272727" w:themeColor="text1" w:themeTint="D8"/>
    </w:rPr>
  </w:style>
  <w:style w:type="paragraph" w:styleId="Title">
    <w:name w:val="Title"/>
    <w:basedOn w:val="Normal"/>
    <w:next w:val="Normal"/>
    <w:link w:val="TitleChar"/>
    <w:uiPriority w:val="10"/>
    <w:qFormat/>
    <w:rsid w:val="00892E4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E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E4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E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E4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92E42"/>
    <w:rPr>
      <w:i/>
      <w:iCs/>
      <w:color w:val="404040" w:themeColor="text1" w:themeTint="BF"/>
    </w:rPr>
  </w:style>
  <w:style w:type="paragraph" w:styleId="ListParagraph">
    <w:name w:val="List Paragraph"/>
    <w:basedOn w:val="Normal"/>
    <w:uiPriority w:val="34"/>
    <w:qFormat/>
    <w:rsid w:val="00892E42"/>
    <w:pPr>
      <w:ind w:left="720"/>
      <w:contextualSpacing/>
    </w:pPr>
  </w:style>
  <w:style w:type="character" w:styleId="IntenseEmphasis">
    <w:name w:val="Intense Emphasis"/>
    <w:basedOn w:val="DefaultParagraphFont"/>
    <w:uiPriority w:val="21"/>
    <w:qFormat/>
    <w:rsid w:val="00892E42"/>
    <w:rPr>
      <w:i/>
      <w:iCs/>
      <w:color w:val="0F4761" w:themeColor="accent1" w:themeShade="BF"/>
    </w:rPr>
  </w:style>
  <w:style w:type="paragraph" w:styleId="IntenseQuote">
    <w:name w:val="Intense Quote"/>
    <w:basedOn w:val="Normal"/>
    <w:next w:val="Normal"/>
    <w:link w:val="IntenseQuoteChar"/>
    <w:uiPriority w:val="30"/>
    <w:qFormat/>
    <w:rsid w:val="00892E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E42"/>
    <w:rPr>
      <w:i/>
      <w:iCs/>
      <w:color w:val="0F4761" w:themeColor="accent1" w:themeShade="BF"/>
    </w:rPr>
  </w:style>
  <w:style w:type="character" w:styleId="IntenseReference">
    <w:name w:val="Intense Reference"/>
    <w:basedOn w:val="DefaultParagraphFont"/>
    <w:uiPriority w:val="32"/>
    <w:qFormat/>
    <w:rsid w:val="00892E42"/>
    <w:rPr>
      <w:b/>
      <w:bCs/>
      <w:smallCaps/>
      <w:color w:val="0F4761" w:themeColor="accent1" w:themeShade="BF"/>
      <w:spacing w:val="5"/>
    </w:rPr>
  </w:style>
  <w:style w:type="character" w:styleId="Hyperlink">
    <w:name w:val="Hyperlink"/>
    <w:basedOn w:val="DefaultParagraphFont"/>
    <w:uiPriority w:val="99"/>
    <w:unhideWhenUsed/>
    <w:rsid w:val="00892E42"/>
    <w:rPr>
      <w:color w:val="467886" w:themeColor="hyperlink"/>
      <w:u w:val="single"/>
    </w:rPr>
  </w:style>
  <w:style w:type="character" w:styleId="UnresolvedMention">
    <w:name w:val="Unresolved Mention"/>
    <w:basedOn w:val="DefaultParagraphFont"/>
    <w:uiPriority w:val="99"/>
    <w:semiHidden/>
    <w:unhideWhenUsed/>
    <w:rsid w:val="00892E42"/>
    <w:rPr>
      <w:color w:val="605E5C"/>
      <w:shd w:val="clear" w:color="auto" w:fill="E1DFDD"/>
    </w:rPr>
  </w:style>
  <w:style w:type="paragraph" w:styleId="Caption">
    <w:name w:val="caption"/>
    <w:basedOn w:val="Normal"/>
    <w:next w:val="Normal"/>
    <w:uiPriority w:val="35"/>
    <w:unhideWhenUsed/>
    <w:qFormat/>
    <w:rsid w:val="00513BF9"/>
    <w:pPr>
      <w:spacing w:after="200"/>
    </w:pPr>
    <w:rPr>
      <w:i/>
      <w:iCs/>
      <w:color w:val="0E2841" w:themeColor="text2"/>
      <w:sz w:val="18"/>
      <w:szCs w:val="18"/>
    </w:rPr>
  </w:style>
  <w:style w:type="character" w:styleId="FollowedHyperlink">
    <w:name w:val="FollowedHyperlink"/>
    <w:basedOn w:val="DefaultParagraphFont"/>
    <w:uiPriority w:val="99"/>
    <w:semiHidden/>
    <w:unhideWhenUsed/>
    <w:rsid w:val="00513BF9"/>
    <w:rPr>
      <w:color w:val="96607D" w:themeColor="followedHyperlink"/>
      <w:u w:val="single"/>
    </w:rPr>
  </w:style>
  <w:style w:type="paragraph" w:styleId="Footer">
    <w:name w:val="footer"/>
    <w:basedOn w:val="Normal"/>
    <w:link w:val="FooterChar"/>
    <w:uiPriority w:val="99"/>
    <w:unhideWhenUsed/>
    <w:rsid w:val="00BB4CF3"/>
    <w:pPr>
      <w:tabs>
        <w:tab w:val="center" w:pos="4513"/>
        <w:tab w:val="right" w:pos="9026"/>
      </w:tabs>
    </w:pPr>
  </w:style>
  <w:style w:type="character" w:customStyle="1" w:styleId="FooterChar">
    <w:name w:val="Footer Char"/>
    <w:basedOn w:val="DefaultParagraphFont"/>
    <w:link w:val="Footer"/>
    <w:uiPriority w:val="99"/>
    <w:rsid w:val="00BB4CF3"/>
  </w:style>
  <w:style w:type="character" w:styleId="PageNumber">
    <w:name w:val="page number"/>
    <w:basedOn w:val="DefaultParagraphFont"/>
    <w:uiPriority w:val="99"/>
    <w:semiHidden/>
    <w:unhideWhenUsed/>
    <w:rsid w:val="00BB4CF3"/>
  </w:style>
  <w:style w:type="paragraph" w:styleId="Header">
    <w:name w:val="header"/>
    <w:basedOn w:val="Normal"/>
    <w:link w:val="HeaderChar"/>
    <w:uiPriority w:val="99"/>
    <w:unhideWhenUsed/>
    <w:rsid w:val="00BB4CF3"/>
    <w:pPr>
      <w:tabs>
        <w:tab w:val="center" w:pos="4513"/>
        <w:tab w:val="right" w:pos="9026"/>
      </w:tabs>
    </w:pPr>
  </w:style>
  <w:style w:type="character" w:customStyle="1" w:styleId="HeaderChar">
    <w:name w:val="Header Char"/>
    <w:basedOn w:val="DefaultParagraphFont"/>
    <w:link w:val="Header"/>
    <w:uiPriority w:val="99"/>
    <w:rsid w:val="00BB4CF3"/>
  </w:style>
  <w:style w:type="paragraph" w:styleId="TOCHeading">
    <w:name w:val="TOC Heading"/>
    <w:basedOn w:val="Heading1"/>
    <w:next w:val="Normal"/>
    <w:uiPriority w:val="39"/>
    <w:unhideWhenUsed/>
    <w:qFormat/>
    <w:rsid w:val="00BF0382"/>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F0382"/>
    <w:pPr>
      <w:spacing w:before="120"/>
    </w:pPr>
    <w:rPr>
      <w:b/>
      <w:bCs/>
      <w:i/>
      <w:iCs/>
    </w:rPr>
  </w:style>
  <w:style w:type="paragraph" w:styleId="TOC2">
    <w:name w:val="toc 2"/>
    <w:basedOn w:val="Normal"/>
    <w:next w:val="Normal"/>
    <w:autoRedefine/>
    <w:uiPriority w:val="39"/>
    <w:unhideWhenUsed/>
    <w:rsid w:val="00BF0382"/>
    <w:pPr>
      <w:spacing w:before="120"/>
      <w:ind w:left="240"/>
    </w:pPr>
    <w:rPr>
      <w:b/>
      <w:bCs/>
      <w:sz w:val="22"/>
      <w:szCs w:val="22"/>
    </w:rPr>
  </w:style>
  <w:style w:type="paragraph" w:styleId="TOC3">
    <w:name w:val="toc 3"/>
    <w:basedOn w:val="Normal"/>
    <w:next w:val="Normal"/>
    <w:autoRedefine/>
    <w:uiPriority w:val="39"/>
    <w:unhideWhenUsed/>
    <w:rsid w:val="00BF0382"/>
    <w:pPr>
      <w:ind w:left="480"/>
    </w:pPr>
    <w:rPr>
      <w:sz w:val="20"/>
      <w:szCs w:val="20"/>
    </w:rPr>
  </w:style>
  <w:style w:type="paragraph" w:styleId="TOC4">
    <w:name w:val="toc 4"/>
    <w:basedOn w:val="Normal"/>
    <w:next w:val="Normal"/>
    <w:autoRedefine/>
    <w:uiPriority w:val="39"/>
    <w:unhideWhenUsed/>
    <w:rsid w:val="00BF0382"/>
    <w:pPr>
      <w:ind w:left="720"/>
    </w:pPr>
    <w:rPr>
      <w:sz w:val="20"/>
      <w:szCs w:val="20"/>
    </w:rPr>
  </w:style>
  <w:style w:type="paragraph" w:styleId="TOC5">
    <w:name w:val="toc 5"/>
    <w:basedOn w:val="Normal"/>
    <w:next w:val="Normal"/>
    <w:autoRedefine/>
    <w:uiPriority w:val="39"/>
    <w:unhideWhenUsed/>
    <w:rsid w:val="00BF0382"/>
    <w:pPr>
      <w:ind w:left="960"/>
    </w:pPr>
    <w:rPr>
      <w:sz w:val="20"/>
      <w:szCs w:val="20"/>
    </w:rPr>
  </w:style>
  <w:style w:type="paragraph" w:styleId="TOC6">
    <w:name w:val="toc 6"/>
    <w:basedOn w:val="Normal"/>
    <w:next w:val="Normal"/>
    <w:autoRedefine/>
    <w:uiPriority w:val="39"/>
    <w:unhideWhenUsed/>
    <w:rsid w:val="00BF0382"/>
    <w:pPr>
      <w:ind w:left="1200"/>
    </w:pPr>
    <w:rPr>
      <w:sz w:val="20"/>
      <w:szCs w:val="20"/>
    </w:rPr>
  </w:style>
  <w:style w:type="paragraph" w:styleId="TOC7">
    <w:name w:val="toc 7"/>
    <w:basedOn w:val="Normal"/>
    <w:next w:val="Normal"/>
    <w:autoRedefine/>
    <w:uiPriority w:val="39"/>
    <w:unhideWhenUsed/>
    <w:rsid w:val="00BF0382"/>
    <w:pPr>
      <w:ind w:left="1440"/>
    </w:pPr>
    <w:rPr>
      <w:sz w:val="20"/>
      <w:szCs w:val="20"/>
    </w:rPr>
  </w:style>
  <w:style w:type="paragraph" w:styleId="TOC8">
    <w:name w:val="toc 8"/>
    <w:basedOn w:val="Normal"/>
    <w:next w:val="Normal"/>
    <w:autoRedefine/>
    <w:uiPriority w:val="39"/>
    <w:unhideWhenUsed/>
    <w:rsid w:val="00BF0382"/>
    <w:pPr>
      <w:ind w:left="1680"/>
    </w:pPr>
    <w:rPr>
      <w:sz w:val="20"/>
      <w:szCs w:val="20"/>
    </w:rPr>
  </w:style>
  <w:style w:type="paragraph" w:styleId="TOC9">
    <w:name w:val="toc 9"/>
    <w:basedOn w:val="Normal"/>
    <w:next w:val="Normal"/>
    <w:autoRedefine/>
    <w:uiPriority w:val="39"/>
    <w:unhideWhenUsed/>
    <w:rsid w:val="00BF0382"/>
    <w:pPr>
      <w:ind w:left="1920"/>
    </w:pPr>
    <w:rPr>
      <w:sz w:val="20"/>
      <w:szCs w:val="20"/>
    </w:rPr>
  </w:style>
  <w:style w:type="paragraph" w:styleId="Revision">
    <w:name w:val="Revision"/>
    <w:hidden/>
    <w:uiPriority w:val="99"/>
    <w:semiHidden/>
    <w:rsid w:val="00A95B9E"/>
  </w:style>
  <w:style w:type="paragraph" w:customStyle="1" w:styleId="p1">
    <w:name w:val="p1"/>
    <w:basedOn w:val="Normal"/>
    <w:rsid w:val="00F962E3"/>
    <w:rPr>
      <w:rFonts w:ascii=".AppleSystemUIFont" w:eastAsiaTheme="minorEastAsia" w:hAnsi=".AppleSystemUIFont" w:cs="Times New Roman"/>
      <w:kern w:val="0"/>
      <w:sz w:val="34"/>
      <w:szCs w:val="34"/>
      <w:lang w:eastAsia="en-GB"/>
      <w14:ligatures w14:val="none"/>
    </w:rPr>
  </w:style>
  <w:style w:type="character" w:customStyle="1" w:styleId="s1">
    <w:name w:val="s1"/>
    <w:basedOn w:val="DefaultParagraphFont"/>
    <w:rsid w:val="00F962E3"/>
    <w:rPr>
      <w:rFonts w:ascii="UICTFontTextStyleBody" w:hAnsi="UICTFontTextStyleBody" w:hint="default"/>
      <w:b w:val="0"/>
      <w:bCs w:val="0"/>
      <w:i w:val="0"/>
      <w:iCs w:val="0"/>
      <w:sz w:val="34"/>
      <w:szCs w:val="34"/>
    </w:rPr>
  </w:style>
  <w:style w:type="paragraph" w:customStyle="1" w:styleId="p2">
    <w:name w:val="p2"/>
    <w:basedOn w:val="Normal"/>
    <w:rsid w:val="00F84303"/>
    <w:rPr>
      <w:rFonts w:ascii=".AppleSystemUIFont" w:eastAsiaTheme="minorEastAsia" w:hAnsi=".AppleSystemUIFont" w:cs="Times New Roman"/>
      <w:kern w:val="0"/>
      <w:sz w:val="35"/>
      <w:szCs w:val="35"/>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862785">
      <w:bodyDiv w:val="1"/>
      <w:marLeft w:val="0"/>
      <w:marRight w:val="0"/>
      <w:marTop w:val="0"/>
      <w:marBottom w:val="0"/>
      <w:divBdr>
        <w:top w:val="none" w:sz="0" w:space="0" w:color="auto"/>
        <w:left w:val="none" w:sz="0" w:space="0" w:color="auto"/>
        <w:bottom w:val="none" w:sz="0" w:space="0" w:color="auto"/>
        <w:right w:val="none" w:sz="0" w:space="0" w:color="auto"/>
      </w:divBdr>
    </w:div>
    <w:div w:id="884833246">
      <w:bodyDiv w:val="1"/>
      <w:marLeft w:val="0"/>
      <w:marRight w:val="0"/>
      <w:marTop w:val="0"/>
      <w:marBottom w:val="0"/>
      <w:divBdr>
        <w:top w:val="none" w:sz="0" w:space="0" w:color="auto"/>
        <w:left w:val="none" w:sz="0" w:space="0" w:color="auto"/>
        <w:bottom w:val="none" w:sz="0" w:space="0" w:color="auto"/>
        <w:right w:val="none" w:sz="0" w:space="0" w:color="auto"/>
      </w:divBdr>
      <w:divsChild>
        <w:div w:id="385110126">
          <w:marLeft w:val="0"/>
          <w:marRight w:val="0"/>
          <w:marTop w:val="0"/>
          <w:marBottom w:val="0"/>
          <w:divBdr>
            <w:top w:val="none" w:sz="0" w:space="0" w:color="auto"/>
            <w:left w:val="none" w:sz="0" w:space="0" w:color="auto"/>
            <w:bottom w:val="none" w:sz="0" w:space="0" w:color="auto"/>
            <w:right w:val="none" w:sz="0" w:space="0" w:color="auto"/>
          </w:divBdr>
        </w:div>
        <w:div w:id="572423725">
          <w:marLeft w:val="0"/>
          <w:marRight w:val="0"/>
          <w:marTop w:val="0"/>
          <w:marBottom w:val="0"/>
          <w:divBdr>
            <w:top w:val="none" w:sz="0" w:space="0" w:color="auto"/>
            <w:left w:val="none" w:sz="0" w:space="0" w:color="auto"/>
            <w:bottom w:val="none" w:sz="0" w:space="0" w:color="auto"/>
            <w:right w:val="none" w:sz="0" w:space="0" w:color="auto"/>
          </w:divBdr>
        </w:div>
      </w:divsChild>
    </w:div>
    <w:div w:id="1580409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ki.seeedstudio.com/Grove-LCD_RGB_Backlight/" TargetMode="External"/><Relationship Id="rId18" Type="http://schemas.openxmlformats.org/officeDocument/2006/relationships/hyperlink" Target="https://journals.physiology.org/doi/full/10.1152/ajpregu.00365.2002?origen=app" TargetMode="External"/><Relationship Id="rId26" Type="http://schemas.openxmlformats.org/officeDocument/2006/relationships/image" Target="media/image8.jpeg"/><Relationship Id="rId39" Type="http://schemas.microsoft.com/office/2011/relationships/people" Target="people.xml"/><Relationship Id="rId21" Type="http://schemas.openxmlformats.org/officeDocument/2006/relationships/hyperlink" Target="https://docs.arduino.cc/learn/starting-guide/getting-started-arduino/" TargetMode="External"/><Relationship Id="rId34" Type="http://schemas.openxmlformats.org/officeDocument/2006/relationships/image" Target="media/image1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raceminerals.com/blogs/post/staying-hydrated-in-the-summer-heat" TargetMode="External"/><Relationship Id="rId20" Type="http://schemas.openxmlformats.org/officeDocument/2006/relationships/hyperlink" Target="https://circuits4you.com/"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github.com/hibit-dev/buzzer"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hyperlink" Target="mailto:S00255881@atu.ie" TargetMode="External"/><Relationship Id="rId19" Type="http://schemas.openxmlformats.org/officeDocument/2006/relationships/hyperlink" Target="https://randomnerdtutorials.com/arduino-load-cell-hx711/" TargetMode="External"/><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hingiverse.com/thing:6240150"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leksandrDemkiv/WaterBottleReminder" TargetMode="External"/><Relationship Id="rId17" Type="http://schemas.openxmlformats.org/officeDocument/2006/relationships/hyperlink" Target="https://www.healthdirect.gov.au/drinking-water-and-your-health" TargetMode="External"/><Relationship Id="rId25" Type="http://schemas.openxmlformats.org/officeDocument/2006/relationships/image" Target="media/image7.jpeg"/><Relationship Id="rId33" Type="http://schemas.openxmlformats.org/officeDocument/2006/relationships/image" Target="media/image15.jpg"/><Relationship Id="rId3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968071DB907F40A0D656E4DFCD3635"/>
        <w:category>
          <w:name w:val="General"/>
          <w:gallery w:val="placeholder"/>
        </w:category>
        <w:types>
          <w:type w:val="bbPlcHdr"/>
        </w:types>
        <w:behaviors>
          <w:behavior w:val="content"/>
        </w:behaviors>
        <w:guid w:val="{1F134DEC-4925-E548-9FAA-558B909615AF}"/>
      </w:docPartPr>
      <w:docPartBody>
        <w:p w:rsidR="003B3996" w:rsidRDefault="00284355" w:rsidP="00284355">
          <w:pPr>
            <w:pStyle w:val="4B968071DB907F40A0D656E4DFCD363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Modern Love Caps">
    <w:panose1 w:val="04070805081001020A01"/>
    <w:charset w:val="00"/>
    <w:family w:val="decorative"/>
    <w:pitch w:val="variable"/>
    <w:sig w:usb0="8000002F" w:usb1="0000000A" w:usb2="0000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55"/>
    <w:rsid w:val="000C4958"/>
    <w:rsid w:val="000D1648"/>
    <w:rsid w:val="00165571"/>
    <w:rsid w:val="00190565"/>
    <w:rsid w:val="00284355"/>
    <w:rsid w:val="002865CB"/>
    <w:rsid w:val="00332663"/>
    <w:rsid w:val="003B3996"/>
    <w:rsid w:val="00416947"/>
    <w:rsid w:val="005118BD"/>
    <w:rsid w:val="00573966"/>
    <w:rsid w:val="005954CD"/>
    <w:rsid w:val="007C75B6"/>
    <w:rsid w:val="00871CA6"/>
    <w:rsid w:val="008A109E"/>
    <w:rsid w:val="008D5FB9"/>
    <w:rsid w:val="00900D07"/>
    <w:rsid w:val="009035E5"/>
    <w:rsid w:val="00905927"/>
    <w:rsid w:val="00A53007"/>
    <w:rsid w:val="00A964A3"/>
    <w:rsid w:val="00AA73B3"/>
    <w:rsid w:val="00B241E3"/>
    <w:rsid w:val="00B30750"/>
    <w:rsid w:val="00B472E8"/>
    <w:rsid w:val="00CD56AE"/>
    <w:rsid w:val="00F53AB9"/>
    <w:rsid w:val="00FC5DDF"/>
    <w:rsid w:val="00FD770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E"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968071DB907F40A0D656E4DFCD3635">
    <w:name w:val="4B968071DB907F40A0D656E4DFCD3635"/>
    <w:rsid w:val="002843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60AD8-2946-334C-8FBA-2EED261D4E6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22</Pages>
  <Words>5452</Words>
  <Characters>31079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 Hydration Companion</dc:creator>
  <cp:keywords/>
  <dc:description/>
  <cp:lastModifiedBy>Emanuel Covasa - STUDENT</cp:lastModifiedBy>
  <cp:revision>5</cp:revision>
  <cp:lastPrinted>2024-05-02T15:15:00Z</cp:lastPrinted>
  <dcterms:created xsi:type="dcterms:W3CDTF">2024-05-02T16:13:00Z</dcterms:created>
  <dcterms:modified xsi:type="dcterms:W3CDTF">2024-05-02T16:43:00Z</dcterms:modified>
</cp:coreProperties>
</file>